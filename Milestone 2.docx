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6157647"/>
        <w:docPartObj>
          <w:docPartGallery w:val="Cover Pages"/>
          <w:docPartUnique/>
        </w:docPartObj>
      </w:sdtPr>
      <w:sdtEndPr>
        <w:rPr>
          <w:color w:val="auto"/>
          <w:u w:val="none"/>
        </w:rPr>
      </w:sdtEndPr>
      <w:sdtContent>
        <w:p w:rsidR="00A67C3A" w:rsidRDefault="00A67C3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094"/>
          </w:tblGrid>
          <w:tr w:rsidR="00A67C3A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56E88AEC32E640E5A30535CFEF803529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67C3A" w:rsidRDefault="00A67C3A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Rose-</w:t>
                    </w:r>
                    <w:proofErr w:type="spellStart"/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Hulman</w:t>
                    </w:r>
                    <w:proofErr w:type="spellEnd"/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 xml:space="preserve"> Institute of Technology</w:t>
                    </w:r>
                  </w:p>
                </w:tc>
              </w:sdtContent>
            </w:sdt>
          </w:tr>
          <w:tr w:rsidR="00A67C3A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04C75CB2D0EA439BB2C1FB21EC553D6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A67C3A" w:rsidRDefault="00A67C3A" w:rsidP="00A67C3A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Simple Web Server</w:t>
                    </w:r>
                  </w:p>
                </w:sdtContent>
              </w:sdt>
            </w:tc>
          </w:tr>
          <w:tr w:rsidR="00A67C3A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49BB2BA5B8CF48CD86BD151560D7A3A1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67C3A" w:rsidRDefault="00A67C3A" w:rsidP="00A67C3A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CSSE477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816"/>
          </w:tblGrid>
          <w:tr w:rsidR="00A67C3A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E07C7966651D46F4B3F80BDBB1DF449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A67C3A" w:rsidRDefault="00A67C3A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Gregory </w:t>
                    </w:r>
                    <w:proofErr w:type="spellStart"/>
                    <w:r>
                      <w:rPr>
                        <w:color w:val="5B9BD5" w:themeColor="accent1"/>
                        <w:sz w:val="28"/>
                        <w:szCs w:val="28"/>
                      </w:rPr>
                      <w:t>Bollivar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 and L.E. Davey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A12FCA6A9E36476DA2869BD166D7718A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5-11-02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:rsidR="00A67C3A" w:rsidRDefault="00A67C3A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11-2-2015</w:t>
                    </w:r>
                  </w:p>
                </w:sdtContent>
              </w:sdt>
              <w:p w:rsidR="00A67C3A" w:rsidRDefault="00A67C3A">
                <w:pPr>
                  <w:pStyle w:val="NoSpacing"/>
                  <w:rPr>
                    <w:color w:val="5B9BD5" w:themeColor="accent1"/>
                  </w:rPr>
                </w:pPr>
              </w:p>
            </w:tc>
          </w:tr>
        </w:tbl>
        <w:p w:rsidR="00A67C3A" w:rsidRDefault="00A67C3A">
          <w:pPr>
            <w:spacing w:after="160" w:line="259" w:lineRule="auto"/>
            <w:ind w:left="0" w:right="0" w:firstLine="0"/>
            <w:jc w:val="left"/>
            <w:rPr>
              <w:color w:val="auto"/>
              <w:u w:val="none"/>
            </w:rPr>
          </w:pPr>
          <w:r>
            <w:rPr>
              <w:color w:val="auto"/>
              <w:u w:val="none"/>
            </w:rPr>
            <w:br w:type="page"/>
          </w:r>
        </w:p>
      </w:sdtContent>
    </w:sdt>
    <w:p w:rsidR="00585033" w:rsidRPr="00A67C3A" w:rsidRDefault="00FE46D5">
      <w:pPr>
        <w:spacing w:after="3" w:line="259" w:lineRule="auto"/>
        <w:ind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lastRenderedPageBreak/>
        <w:t>1.)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noProof/>
          <w:color w:val="auto"/>
          <w:u w:val="none"/>
        </w:rPr>
        <w:drawing>
          <wp:inline distT="0" distB="0" distL="0" distR="0" wp14:anchorId="756829AB" wp14:editId="381386BF">
            <wp:extent cx="5934457" cy="2514600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C3A">
        <w:rPr>
          <w:color w:val="auto"/>
          <w:u w:val="none"/>
        </w:rPr>
        <w:t xml:space="preserve"> </w:t>
      </w:r>
      <w:r w:rsidR="00A67C3A">
        <w:rPr>
          <w:color w:val="auto"/>
          <w:u w:val="none"/>
        </w:rPr>
        <w:br/>
      </w:r>
      <w:ins w:id="0" w:author="Laura Davey" w:date="2015-11-02T18:44:00Z">
        <w:r w:rsidR="00A67C3A">
          <w:rPr>
            <w:color w:val="auto"/>
            <w:u w:val="none"/>
          </w:rPr>
          <w:t xml:space="preserve">Changes to the diagram have </w:t>
        </w:r>
        <w:proofErr w:type="spellStart"/>
        <w:r w:rsidR="00A67C3A">
          <w:rPr>
            <w:color w:val="auto"/>
            <w:u w:val="none"/>
          </w:rPr>
          <w:t>occured</w:t>
        </w:r>
      </w:ins>
      <w:proofErr w:type="spellEnd"/>
    </w:p>
    <w:p w:rsidR="00585033" w:rsidRPr="00A67C3A" w:rsidRDefault="00FE46D5">
      <w:pPr>
        <w:spacing w:after="26"/>
        <w:ind w:left="720" w:hanging="360"/>
        <w:rPr>
          <w:color w:val="auto"/>
          <w:u w:val="none"/>
        </w:rPr>
      </w:pPr>
      <w:r w:rsidRPr="00A67C3A">
        <w:rPr>
          <w:color w:val="auto"/>
          <w:u w:val="none"/>
        </w:rPr>
        <w:t>2.)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proofErr w:type="gramStart"/>
      <w:r w:rsidRPr="00A67C3A">
        <w:rPr>
          <w:color w:val="auto"/>
          <w:u w:val="none"/>
        </w:rPr>
        <w:t>About</w:t>
      </w:r>
      <w:proofErr w:type="gramEnd"/>
      <w:r w:rsidRPr="00A67C3A">
        <w:rPr>
          <w:color w:val="auto"/>
          <w:u w:val="none"/>
        </w:rPr>
        <w:t xml:space="preserve"> the “detailed diagram” we believe that a.) </w:t>
      </w:r>
      <w:proofErr w:type="gramStart"/>
      <w:r w:rsidRPr="00A67C3A">
        <w:rPr>
          <w:color w:val="auto"/>
          <w:u w:val="none"/>
        </w:rPr>
        <w:t>our</w:t>
      </w:r>
      <w:proofErr w:type="gramEnd"/>
      <w:r w:rsidRPr="00A67C3A">
        <w:rPr>
          <w:color w:val="auto"/>
          <w:u w:val="none"/>
        </w:rPr>
        <w:t xml:space="preserve"> detailed diagram is very much the same as</w:t>
      </w:r>
      <w:r w:rsidRPr="00A67C3A">
        <w:rPr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 xml:space="preserve">the diagram above, b.) </w:t>
      </w:r>
      <w:proofErr w:type="gramStart"/>
      <w:r w:rsidRPr="00A67C3A">
        <w:rPr>
          <w:color w:val="auto"/>
          <w:u w:val="none"/>
        </w:rPr>
        <w:t>it</w:t>
      </w:r>
      <w:proofErr w:type="gramEnd"/>
      <w:r w:rsidRPr="00A67C3A">
        <w:rPr>
          <w:color w:val="auto"/>
          <w:u w:val="none"/>
        </w:rPr>
        <w:t xml:space="preserve"> has not changed significantly.</w:t>
      </w: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33" w:line="259" w:lineRule="auto"/>
        <w:ind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>3.)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>Patterns: Delegating to an interface, Strategy</w:t>
      </w:r>
      <w:r w:rsidRPr="00A67C3A">
        <w:rPr>
          <w:color w:val="auto"/>
          <w:u w:val="none"/>
        </w:rPr>
        <w:t xml:space="preserve">, </w:t>
      </w:r>
      <w:proofErr w:type="spellStart"/>
      <w:r w:rsidRPr="00A67C3A">
        <w:rPr>
          <w:color w:val="auto"/>
          <w:u w:val="none"/>
        </w:rPr>
        <w:t>WatchDir</w:t>
      </w:r>
      <w:proofErr w:type="spellEnd"/>
      <w:proofErr w:type="gramStart"/>
      <w:ins w:id="1" w:author="Laura Davey" w:date="2015-11-02T18:44:00Z">
        <w:r w:rsidR="00A67C3A">
          <w:rPr>
            <w:color w:val="auto"/>
            <w:u w:val="none"/>
          </w:rPr>
          <w:t xml:space="preserve">, </w:t>
        </w:r>
      </w:ins>
      <w:r w:rsidRPr="00A67C3A">
        <w:rPr>
          <w:color w:val="auto"/>
          <w:u w:val="none"/>
        </w:rPr>
        <w:t xml:space="preserve"> </w:t>
      </w:r>
      <w:ins w:id="2" w:author="Laura Davey" w:date="2015-11-02T18:45:00Z">
        <w:r w:rsidR="00A67C3A">
          <w:rPr>
            <w:color w:val="auto"/>
            <w:u w:val="none"/>
          </w:rPr>
          <w:t>no</w:t>
        </w:r>
        <w:proofErr w:type="gramEnd"/>
        <w:r w:rsidR="00A67C3A">
          <w:rPr>
            <w:color w:val="auto"/>
            <w:u w:val="none"/>
          </w:rPr>
          <w:t xml:space="preserve"> additional patterns</w:t>
        </w:r>
      </w:ins>
    </w:p>
    <w:p w:rsidR="00A67C3A" w:rsidRDefault="00FE46D5">
      <w:pPr>
        <w:spacing w:after="7"/>
        <w:ind w:right="998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0253084" wp14:editId="0DC31DB6">
                <wp:simplePos x="0" y="0"/>
                <wp:positionH relativeFrom="page">
                  <wp:posOffset>457200</wp:posOffset>
                </wp:positionH>
                <wp:positionV relativeFrom="page">
                  <wp:posOffset>3443351</wp:posOffset>
                </wp:positionV>
                <wp:extent cx="9144" cy="920496"/>
                <wp:effectExtent l="0" t="0" r="0" b="0"/>
                <wp:wrapSquare wrapText="bothSides"/>
                <wp:docPr id="3231" name="Group 3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920496"/>
                          <a:chOff x="0" y="0"/>
                          <a:chExt cx="9144" cy="920496"/>
                        </a:xfrm>
                      </wpg:grpSpPr>
                      <wps:wsp>
                        <wps:cNvPr id="3813" name="Shape 3813"/>
                        <wps:cNvSpPr/>
                        <wps:spPr>
                          <a:xfrm>
                            <a:off x="0" y="0"/>
                            <a:ext cx="9144" cy="920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204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20496"/>
                                </a:lnTo>
                                <a:lnTo>
                                  <a:pt x="0" y="920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5B3C1D" id="Group 3231" o:spid="_x0000_s1026" style="position:absolute;margin-left:36pt;margin-top:271.15pt;width:.7pt;height:72.5pt;z-index:251658240;mso-position-horizontal-relative:page;mso-position-vertical-relative:page" coordsize="91,9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">
                <v:shape id="Shape 3813" o:spid="_x0000_s1027" style="position:absolute;width:91;height:9204;visibility:visible;mso-wrap-style:square;v-text-anchor:top" coordsize="9144,9204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RCNsYA&#10;AADdAAAADwAAAGRycy9kb3ducmV2LnhtbESPzWvCQBTE7wX/h+UJvdWNkYqkrmIKpV568IOeH9ln&#10;Esy+TbKbD/vXdwXB4zAzv2HW29FUoqfWlZYVzGcRCOLM6pJzBefT19sKhPPIGivLpOBGDrabycsa&#10;E20HPlB/9LkIEHYJKii8rxMpXVaQQTezNXHwLrY16INsc6lbHALcVDKOoqU0WHJYKLCmz4Ky67Ez&#10;ClzTfHc/za4c0r/T0kj3m77LWKnX6bj7AOFp9M/wo73XChar+QLub8ITkJ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9RCNsYAAADdAAAADwAAAAAAAAAAAAAAAACYAgAAZHJz&#10;L2Rvd25yZXYueG1sUEsFBgAAAAAEAAQA9QAAAIsDAAAAAA==&#10;" path="m,l9144,r,920496l,920496,,e" fillcolor="black" stroked="f" strokeweight="0">
                  <v:stroke miterlimit="83231f" joinstyle="miter"/>
                  <v:path arrowok="t" textboxrect="0,0,9144,920496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>4.)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 xml:space="preserve">Improvements: </w:t>
      </w:r>
      <w:r w:rsidRPr="00A67C3A">
        <w:rPr>
          <w:color w:val="auto"/>
          <w:u w:val="none"/>
        </w:rPr>
        <w:t>Our counting, improve client to generate dummy post/put/delete</w:t>
      </w:r>
      <w:r w:rsidR="00A67C3A">
        <w:rPr>
          <w:color w:val="auto"/>
          <w:u w:val="none"/>
        </w:rPr>
        <w:t>,</w:t>
      </w:r>
      <w:ins w:id="3" w:author="Laura Davey" w:date="2015-11-02T18:45:00Z">
        <w:r w:rsidR="00A67C3A">
          <w:rPr>
            <w:color w:val="auto"/>
            <w:u w:val="none"/>
          </w:rPr>
          <w:t xml:space="preserve"> we increased the security of the system</w:t>
        </w:r>
      </w:ins>
      <w:ins w:id="4" w:author="Laura Davey" w:date="2015-11-02T18:46:00Z">
        <w:r w:rsidR="00A67C3A">
          <w:rPr>
            <w:color w:val="auto"/>
            <w:u w:val="none"/>
          </w:rPr>
          <w:t>, we</w:t>
        </w:r>
      </w:ins>
      <w:ins w:id="5" w:author="Laura Davey" w:date="2015-11-02T18:45:00Z">
        <w:r w:rsidR="00A67C3A">
          <w:rPr>
            <w:color w:val="auto"/>
            <w:u w:val="none"/>
          </w:rPr>
          <w:t xml:space="preserve"> restricted access to the plugins folder, added logging</w:t>
        </w:r>
      </w:ins>
      <w:ins w:id="6" w:author="Laura Davey" w:date="2015-11-02T18:46:00Z">
        <w:r w:rsidR="00A67C3A">
          <w:rPr>
            <w:color w:val="auto"/>
            <w:u w:val="none"/>
          </w:rPr>
          <w:t xml:space="preserve">, throttled high using clients and attempted to prevent </w:t>
        </w:r>
        <w:proofErr w:type="spellStart"/>
        <w:r w:rsidR="00A67C3A">
          <w:rPr>
            <w:color w:val="auto"/>
            <w:u w:val="none"/>
          </w:rPr>
          <w:t>threadbombs</w:t>
        </w:r>
        <w:proofErr w:type="spellEnd"/>
        <w:r w:rsidR="00A67C3A">
          <w:rPr>
            <w:color w:val="auto"/>
            <w:u w:val="none"/>
          </w:rPr>
          <w:t>.</w:t>
        </w:r>
      </w:ins>
      <w:del w:id="7" w:author="Laura Davey" w:date="2015-11-02T18:46:00Z">
        <w:r w:rsidRPr="00A67C3A" w:rsidDel="00A67C3A">
          <w:rPr>
            <w:color w:val="auto"/>
            <w:u w:val="none"/>
          </w:rPr>
          <w:delText xml:space="preserve"> </w:delText>
        </w:r>
      </w:del>
    </w:p>
    <w:p w:rsidR="00585033" w:rsidRPr="00A67C3A" w:rsidRDefault="00FE46D5">
      <w:pPr>
        <w:spacing w:after="7"/>
        <w:ind w:right="998"/>
        <w:rPr>
          <w:color w:val="auto"/>
          <w:u w:val="none"/>
        </w:rPr>
      </w:pPr>
      <w:r w:rsidRPr="00A67C3A">
        <w:rPr>
          <w:color w:val="auto"/>
          <w:u w:val="none"/>
        </w:rPr>
        <w:t>5.)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 xml:space="preserve">GET: </w:t>
      </w:r>
    </w:p>
    <w:p w:rsidR="00585033" w:rsidRPr="00A67C3A" w:rsidRDefault="00FE46D5">
      <w:pPr>
        <w:spacing w:after="0" w:line="259" w:lineRule="auto"/>
        <w:ind w:left="0" w:right="691" w:firstLine="0"/>
        <w:jc w:val="righ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drawing>
          <wp:inline distT="0" distB="0" distL="0" distR="0" wp14:anchorId="115775DC" wp14:editId="635128E0">
            <wp:extent cx="5495544" cy="2848356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3" w:line="259" w:lineRule="auto"/>
        <w:ind w:left="715"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>POST:</w:t>
      </w:r>
    </w:p>
    <w:p w:rsidR="00585033" w:rsidRPr="00A67C3A" w:rsidRDefault="00FE46D5">
      <w:pPr>
        <w:spacing w:after="6" w:line="259" w:lineRule="auto"/>
        <w:ind w:left="72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3B99FCCE" wp14:editId="1D84461A">
                <wp:extent cx="5943600" cy="6431722"/>
                <wp:effectExtent l="0" t="0" r="0" b="0"/>
                <wp:docPr id="2966" name="Group 2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431722"/>
                          <a:chOff x="0" y="0"/>
                          <a:chExt cx="5943600" cy="6431722"/>
                        </a:xfrm>
                      </wpg:grpSpPr>
                      <wps:wsp>
                        <wps:cNvPr id="83" name="Rectangle 83"/>
                        <wps:cNvSpPr/>
                        <wps:spPr>
                          <a:xfrm>
                            <a:off x="4743958" y="628891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3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0104"/>
                            <a:ext cx="4733544" cy="2505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99FCCE" id="Group 2966" o:spid="_x0000_s1026" style="width:468pt;height:506.45pt;mso-position-horizontal-relative:char;mso-position-vertical-relative:line" coordsize="59436,643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">
                <v:rect id="Rectangle 83" o:spid="_x0000_s1027" style="position:absolute;left:47439;top:6288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0000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" o:spid="_x0000_s1028" type="#_x0000_t75" style="position:absolute;width:59436;height:386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PbhjEAAAA2wAAAA8AAABkcnMvZG93bnJldi54bWxEj0FrAjEUhO8F/0N4Qm81aw+trEYRQaho&#10;D109eHxunruLm5c1iWv675uC4HGYmW+Y2SKaVvTkfGNZwXiUgSAurW64UnDYr98mIHxA1thaJgW/&#10;5GExH7zMMNf2zj/UF6ESCcI+RwV1CF0upS9rMuhHtiNO3tk6gyFJV0nt8J7gppXvWfYhDTacFmrs&#10;aFVTeSluRkHsjpt2XBTx2m/64/n7tDNbt1PqdRiXUxCBYniGH+0vrWDyCf9f0g+Q8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CPbhjEAAAA2wAAAA8AAAAAAAAAAAAAAAAA&#10;nwIAAGRycy9kb3ducmV2LnhtbFBLBQYAAAAABAAEAPcAAACQAwAAAAA=&#10;">
                  <v:imagedata r:id="rId12" o:title=""/>
                </v:shape>
                <v:shape id="Picture 89" o:spid="_x0000_s1029" type="#_x0000_t75" style="position:absolute;top:38801;width:47335;height:25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TH3zDAAAA2wAAAA8AAABkcnMvZG93bnJldi54bWxEj0FrwkAUhO8F/8PyBC+hbvTQpqmrlILg&#10;QajG9v7IvibB7Nuwb9X477uFQo/DzHzDrDaj69WVgnSeDSzmOSji2tuOGwOfp+1jAUoissXeMxm4&#10;k8BmPXlYYWn9jY90rWKjEoSlRANtjEOptdQtOZS5H4iT9+2Dw5hkaLQNeEtw1+tlnj9phx2nhRYH&#10;em+pPlcXZ0A+snP/JXu7OFyOdSiq7CDPmTGz6fj2CirSGP/Df+2dNVC8wO+X9AP0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FMffMMAAADbAAAADwAAAAAAAAAAAAAAAACf&#10;AgAAZHJzL2Rvd25yZXYueG1sUEsFBgAAAAAEAAQA9wAAAI8DAAAAAA==&#10;">
                  <v:imagedata r:id="rId13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715"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PUT: </w:t>
      </w:r>
    </w:p>
    <w:p w:rsidR="00585033" w:rsidRPr="00A67C3A" w:rsidRDefault="00FE46D5">
      <w:pPr>
        <w:spacing w:after="6" w:line="259" w:lineRule="auto"/>
        <w:ind w:left="72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7682100F" wp14:editId="76AF0DA0">
                <wp:extent cx="5943600" cy="7709216"/>
                <wp:effectExtent l="0" t="0" r="0" b="0"/>
                <wp:docPr id="2899" name="Group 2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709216"/>
                          <a:chOff x="0" y="0"/>
                          <a:chExt cx="5943600" cy="7709216"/>
                        </a:xfrm>
                      </wpg:grpSpPr>
                      <wps:wsp>
                        <wps:cNvPr id="101" name="Rectangle 101"/>
                        <wps:cNvSpPr/>
                        <wps:spPr>
                          <a:xfrm>
                            <a:off x="4763770" y="756640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0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1416"/>
                            <a:ext cx="4762500" cy="320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82100F" id="Group 2899" o:spid="_x0000_s1030" style="width:468pt;height:607pt;mso-position-horizontal-relative:char;mso-position-vertical-relative:line" coordsize="59436,770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">
                <v:rect id="Rectangle 101" o:spid="_x0000_s1031" style="position:absolute;left:47637;top:7566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dJ0cMA&#10;AADcAAAADwAAAGRycy9kb3ducmV2LnhtbERPTWvCQBC9C/0PyxS86UYPJUldQ6iKHm1SsL0N2WkS&#10;mp0N2a2J/vpuodDbPN7nbLLJdOJKg2stK1gtIxDEldUt1wreysMiBuE8ssbOMim4kYNs+zDbYKrt&#10;yK90LXwtQgi7FBU03veplK5qyKBb2p44cJ92MOgDHGqpBxxDuOnkOoqepMGWQ0ODPb00VH0V30bB&#10;Me7z95O9j3W3/zhezpdkVyZeqfnjlD+D8DT5f/Gf+6TD/GgFv8+EC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dJ0cMAAADcAAAADwAAAAAAAAAAAAAAAACYAgAAZHJzL2Rv&#10;d25yZXYueG1sUEsFBgAAAAAEAAQA9QAAAIg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0000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4" o:spid="_x0000_s1032" type="#_x0000_t75" style="position:absolute;width:59436;height:445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fTQ7BAAAA3AAAAA8AAABkcnMvZG93bnJldi54bWxET0uLwjAQvi/4H8II3tbUByrVKCoIHgrL&#10;quh1bMa22ExKE7X66zcLgrf5+J4zWzSmFHeqXWFZQa8bgSBOrS44U3DYb74nIJxH1lhaJgVPcrCY&#10;t75mGGv74F+673wmQgi7GBXk3lexlC7NyaDr2oo4cBdbG/QB1pnUNT5CuCllP4pG0mDBoSHHitY5&#10;pdfdzSgYJ4NMHn/Oy3VDyYnwmQxXr0SpTrtZTkF4avxH/HZvdZgfDeH/mXCBnP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8fTQ7BAAAA3AAAAA8AAAAAAAAAAAAAAAAAnwIA&#10;AGRycy9kb3ducmV2LnhtbFBLBQYAAAAABAAEAPcAAACNAwAAAAA=&#10;">
                  <v:imagedata r:id="rId16" o:title=""/>
                </v:shape>
                <v:shape id="Picture 106" o:spid="_x0000_s1033" type="#_x0000_t75" style="position:absolute;top:44714;width:47625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pq7fAAAAA3AAAAA8AAABkcnMvZG93bnJldi54bWxET02LwjAQvS/4H8II3rbJSi1L1yhLQfDg&#10;xe6CHodmbIvNpDRR6783guBtHu9zluvRduJKg28da/hKFAjiypmWaw3/f5vPbxA+IBvsHJOGO3lY&#10;ryYfS8yNu/GermWoRQxhn6OGJoQ+l9JXDVn0ieuJI3dyg8UQ4VBLM+AthttOzpXKpMWWY0ODPRUN&#10;VefyYjVkoehGK7fHu9rscNEXaXooU61n0/H3B0SgMbzFL/fWxPkqg+cz8QK5e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qmrt8AAAADcAAAADwAAAAAAAAAAAAAAAACfAgAA&#10;ZHJzL2Rvd25yZXYueG1sUEsFBgAAAAAEAAQA9wAAAIwDAAAAAA==&#10;">
                  <v:imagedata r:id="rId17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715"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DELETE: </w:t>
      </w:r>
    </w:p>
    <w:p w:rsidR="00585033" w:rsidRPr="00A67C3A" w:rsidRDefault="00FE46D5">
      <w:pPr>
        <w:spacing w:after="0" w:line="259" w:lineRule="auto"/>
        <w:ind w:left="72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w:drawing>
          <wp:inline distT="0" distB="0" distL="0" distR="0" wp14:anchorId="34AAAED5" wp14:editId="1301F706">
            <wp:extent cx="5943600" cy="4520184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33" w:rsidRPr="00A67C3A" w:rsidRDefault="00FE46D5">
      <w:pPr>
        <w:spacing w:after="0" w:line="259" w:lineRule="auto"/>
        <w:ind w:left="720" w:right="0" w:firstLine="0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6E6C42" wp14:editId="203BF9F8">
                <wp:simplePos x="0" y="0"/>
                <wp:positionH relativeFrom="page">
                  <wp:posOffset>457200</wp:posOffset>
                </wp:positionH>
                <wp:positionV relativeFrom="page">
                  <wp:posOffset>5424805</wp:posOffset>
                </wp:positionV>
                <wp:extent cx="9144" cy="1760220"/>
                <wp:effectExtent l="0" t="0" r="0" b="0"/>
                <wp:wrapTopAndBottom/>
                <wp:docPr id="2893" name="Group 2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1760220"/>
                          <a:chOff x="0" y="0"/>
                          <a:chExt cx="9144" cy="1760220"/>
                        </a:xfrm>
                      </wpg:grpSpPr>
                      <wps:wsp>
                        <wps:cNvPr id="3814" name="Shape 3814"/>
                        <wps:cNvSpPr/>
                        <wps:spPr>
                          <a:xfrm>
                            <a:off x="0" y="0"/>
                            <a:ext cx="9144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02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92F019" id="Group 2893" o:spid="_x0000_s1026" style="position:absolute;margin-left:36pt;margin-top:427.15pt;width:.7pt;height:138.6pt;z-index:251659264;mso-position-horizontal-relative:page;mso-position-vertical-relative:page" coordsize="91,17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">
                <v:shape id="Shape 3814" o:spid="_x0000_s1027" style="position:absolute;width:91;height:17602;visibility:visible;mso-wrap-style:square;v-text-anchor:top" coordsize="9144,1760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ELlMQA&#10;AADdAAAADwAAAGRycy9kb3ducmV2LnhtbESP3YrCMBSE74V9h3AE7zTVdf3pGmVZEUQU/HuAQ3O2&#10;rTYnpYm1vr1ZELwcZuYbZrZoTCFqqlxuWUG/F4EgTqzOOVVwPq26ExDOI2ssLJOCBzlYzD9aM4y1&#10;vfOB6qNPRYCwi1FB5n0ZS+mSjAy6ni2Jg/dnK4M+yCqVusJ7gJtCDqJoJA3mHBYyLOk3o+R6vBkF&#10;ZhM96uvgyy0vZPZYjnfb1E6V6rSbn28Qnhr/Dr/aa63gc9Ifwv+b8ATk/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hC5TEAAAA3QAAAA8AAAAAAAAAAAAAAAAAmAIAAGRycy9k&#10;b3ducmV2LnhtbFBLBQYAAAAABAAEAPUAAACJAwAAAAA=&#10;" path="m,l9144,r,1760220l,1760220,,e" fillcolor="black" stroked="f" strokeweight="0">
                  <v:stroke miterlimit="83231f" joinstyle="miter"/>
                  <v:path arrowok="t" textboxrect="0,0,9144,1760220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37F15857" wp14:editId="40D6D2C1">
                <wp:extent cx="5943600" cy="6155436"/>
                <wp:effectExtent l="0" t="0" r="0" b="0"/>
                <wp:docPr id="2892" name="Group 2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55436"/>
                          <a:chOff x="0" y="0"/>
                          <a:chExt cx="5943600" cy="6155436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449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09516"/>
                            <a:ext cx="5943600" cy="1645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DFABBD" id="Group 2892" o:spid="_x0000_s1026" style="width:468pt;height:484.7pt;mso-position-horizontal-relative:char;mso-position-vertical-relative:line" coordsize="59436,615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yn9qnVLDRIfBOrapcLb2dp4iuZJ5W6Io0XVOTXq1fPn/AAUg/wCSMaV/2FLv/wBMup0A&#10;cp/wvL4Wf9DXafk3+FFfAePaigD6F/4Jun/i/Gif9hof+mnVq/SWvzZ/4Ju/8l40T/sND/006tX6&#10;TUAFFFFABRRRQAUUUUAFFFFABRRRQAUUUUAFFFFABRRRQAUUUUAQyf8AIRi/65P/ADSpqhk/5CMX&#10;/XJ/5pU1N7IS3YUUUUh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">
                <v:shape id="Picture 133" o:spid="_x0000_s1027" type="#_x0000_t75" style="position:absolute;width:56769;height:44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fczrDAAAA3AAAAA8AAABkcnMvZG93bnJldi54bWxET01rwkAQvRf8D8sI3upGI2Kjq4hibcGL&#10;qRdvY3aapGZnQ3Zr4r/vFgRv83ifs1h1phI3alxpWcFoGIEgzqwuOVdw+tq9zkA4j6yxskwK7uRg&#10;tey9LDDRtuUj3VKfixDCLkEFhfd1IqXLCjLohrYmDty3bQz6AJtc6gbbEG4qOY6iqTRYcmgosKZN&#10;Qdk1/TUKZnF2mXz+2MtbtN/ex+37+RBvzkoN+t16DsJT55/ih/tDh/lxDP/PhAvk8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F9zOsMAAADcAAAADwAAAAAAAAAAAAAAAACf&#10;AgAAZHJzL2Rvd25yZXYueG1sUEsFBgAAAAAEAAQA9wAAAI8DAAAAAA==&#10;">
                  <v:imagedata r:id="rId21" o:title=""/>
                </v:shape>
                <v:shape id="Picture 135" o:spid="_x0000_s1028" type="#_x0000_t75" style="position:absolute;top:45095;width:59436;height:164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rLYXDAAAA3AAAAA8AAABkcnMvZG93bnJldi54bWxET01rAjEQvRf6H8IUvNVsFYusRimtogil&#10;GrXnYTPdLN1Mtpuo6783hUJv83ifM513rhZnakPlWcFTPwNBXHhTcangsF8+jkGEiGyw9kwKrhRg&#10;Pru/m2Ju/IV3dNaxFCmEQ44KbIxNLmUoLDkMfd8QJ+7Ltw5jgm0pTYuXFO5qOciyZ+mw4tRgsaFX&#10;S8W3PjkFm001WLzFrf5ZH/VYv1v3sVp8KtV76F4mICJ18V/8516bNH84gt9n0gVyd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WsthcMAAADcAAAADwAAAAAAAAAAAAAAAACf&#10;AgAAZHJzL2Rvd25yZXYueG1sUEsFBgAAAAAEAAQA9wAAAI8DAAAAAA==&#10;">
                  <v:imagedata r:id="rId22" o:title=""/>
                </v:shape>
                <w10:anchorlock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 </w:t>
      </w:r>
    </w:p>
    <w:p w:rsidR="00585033" w:rsidRPr="00A67C3A" w:rsidDel="00A67C3A" w:rsidRDefault="00FE46D5">
      <w:pPr>
        <w:spacing w:after="0" w:line="259" w:lineRule="auto"/>
        <w:ind w:left="-5" w:right="0"/>
        <w:jc w:val="left"/>
        <w:rPr>
          <w:del w:id="8" w:author="Laura Davey" w:date="2015-11-02T18:47:00Z"/>
          <w:color w:val="auto"/>
          <w:u w:val="none"/>
        </w:rPr>
      </w:pPr>
      <w:del w:id="9" w:author="Laura Davey" w:date="2015-11-02T18:47:00Z">
        <w:r w:rsidRPr="00A67C3A" w:rsidDel="00A67C3A">
          <w:rPr>
            <w:noProof/>
            <w:color w:val="auto"/>
            <w:u w:val="none"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58FFC02C" wp14:editId="667C3558">
                  <wp:simplePos x="0" y="0"/>
                  <wp:positionH relativeFrom="page">
                    <wp:posOffset>457200</wp:posOffset>
                  </wp:positionH>
                  <wp:positionV relativeFrom="page">
                    <wp:posOffset>914400</wp:posOffset>
                  </wp:positionV>
                  <wp:extent cx="9144" cy="4340987"/>
                  <wp:effectExtent l="0" t="0" r="0" b="0"/>
                  <wp:wrapSquare wrapText="bothSides"/>
                  <wp:docPr id="2900" name="Group 2900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9144" cy="4340987"/>
                            <a:chOff x="0" y="0"/>
                            <a:chExt cx="9144" cy="4340987"/>
                          </a:xfrm>
                        </wpg:grpSpPr>
                        <wps:wsp>
                          <wps:cNvPr id="3815" name="Shape 3815"/>
                          <wps:cNvSpPr/>
                          <wps:spPr>
                            <a:xfrm>
                              <a:off x="0" y="0"/>
                              <a:ext cx="9144" cy="43409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44" h="4340987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4340987"/>
                                  </a:lnTo>
                                  <a:lnTo>
                                    <a:pt x="0" y="434098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B9493F2" id="Group 2900" o:spid="_x0000_s1026" style="position:absolute;margin-left:36pt;margin-top:1in;width:.7pt;height:341.8pt;z-index:251660288;mso-position-horizontal-relative:page;mso-position-vertical-relative:page" coordsize="91,434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">
                  <v:shape id="Shape 3815" o:spid="_x0000_s1027" style="position:absolute;width:91;height:43409;visibility:visible;mso-wrap-style:square;v-text-anchor:top" coordsize="9144,43409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g0T8MA&#10;AADdAAAADwAAAGRycy9kb3ducmV2LnhtbESPQYvCMBSE78L+h/AWvGmiqyLVKLKy6EnUFfb6bN62&#10;xealNNHWf28EweMwM98w82VrS3Gj2heONQz6CgRx6kzBmYbT709vCsIHZIOlY9JwJw/LxUdnjolx&#10;DR/odgyZiBD2CWrIQ6gSKX2ak0XfdxVx9P5dbTFEWWfS1NhEuC3lUKmJtFhwXMixou+c0svxajU0&#10;brNWq8v9vB/SaVTt/3YqJdK6+9muZiACteEdfrW3RsPXdDCG55v4BO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g0T8MAAADdAAAADwAAAAAAAAAAAAAAAACYAgAAZHJzL2Rv&#10;d25yZXYueG1sUEsFBgAAAAAEAAQA9QAAAIgDAAAAAA==&#10;" path="m,l9144,r,4340987l,4340987,,e" fillcolor="black" stroked="f" strokeweight="0">
                    <v:stroke miterlimit="83231f" joinstyle="miter"/>
                    <v:path arrowok="t" textboxrect="0,0,9144,4340987"/>
                  </v:shape>
                  <w10:wrap type="square" anchorx="page" anchory="page"/>
                </v:group>
              </w:pict>
            </mc:Fallback>
          </mc:AlternateContent>
        </w:r>
        <w:r w:rsidRPr="00A67C3A" w:rsidDel="00A67C3A">
          <w:rPr>
            <w:color w:val="auto"/>
            <w:sz w:val="32"/>
            <w:u w:val="none"/>
          </w:rPr>
          <w:delText>New Screencaps:</w:delText>
        </w:r>
        <w:r w:rsidRPr="00A67C3A" w:rsidDel="00A67C3A">
          <w:rPr>
            <w:color w:val="auto"/>
            <w:sz w:val="32"/>
            <w:u w:val="none"/>
          </w:rPr>
          <w:delText xml:space="preserve"> </w:delText>
        </w:r>
      </w:del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2E323D4F" wp14:editId="5866BDF7">
                <wp:extent cx="5642802" cy="3763833"/>
                <wp:effectExtent l="0" t="0" r="0" b="0"/>
                <wp:docPr id="2898" name="Group 2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2802" cy="3763833"/>
                          <a:chOff x="0" y="0"/>
                          <a:chExt cx="5642802" cy="3763833"/>
                        </a:xfrm>
                      </wpg:grpSpPr>
                      <wps:wsp>
                        <wps:cNvPr id="2889" name="Rectangle 2889"/>
                        <wps:cNvSpPr/>
                        <wps:spPr>
                          <a:xfrm>
                            <a:off x="305" y="0"/>
                            <a:ext cx="250413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32"/>
                                </w:rPr>
                                <w:t>Original GPPD Handler: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885823" y="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32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305" y="286131"/>
                            <a:ext cx="408262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  <w:u w:val="none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26"/>
                                  <w:u w:val="none"/>
                                </w:rPr>
                                <w:t>GET: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308153" y="286131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5611114" y="362102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6" name="Shape 3816"/>
                        <wps:cNvSpPr/>
                        <wps:spPr>
                          <a:xfrm>
                            <a:off x="305" y="3741419"/>
                            <a:ext cx="56107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0734" h="9144">
                                <a:moveTo>
                                  <a:pt x="0" y="0"/>
                                </a:moveTo>
                                <a:lnTo>
                                  <a:pt x="5610734" y="0"/>
                                </a:lnTo>
                                <a:lnTo>
                                  <a:pt x="56107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281"/>
                            <a:ext cx="5609844" cy="3252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323D4F" id="Group 2898" o:spid="_x0000_s1034" style="width:444.3pt;height:296.35pt;mso-position-horizontal-relative:char;mso-position-vertical-relative:line" coordsize="56428,376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">
                <v:rect id="Rectangle 2889" o:spid="_x0000_s1035" style="position:absolute;left:3;width:25041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YkbMYA&#10;AADdAAAADwAAAGRycy9kb3ducmV2LnhtbESPQWvCQBSE7wX/w/IEb3VjDpJEV5HaEo9tUtDeHtnX&#10;JDT7NmRXE/vru4VCj8PMfMNs95PpxI0G11pWsFpGIIgrq1uuFbyXL48JCOeRNXaWScGdHOx3s4ct&#10;ZtqO/Ea3wtciQNhlqKDxvs+kdFVDBt3S9sTB+7SDQR/kUEs94BjgppNxFK2lwZbDQoM9PTVUfRVX&#10;oyBP+sPlZL/Hunv+yM+v5/RYpl6pxXw6bEB4mvx/+K990griJEnh9014AnL3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YkbMYAAADdAAAADwAAAAAAAAAAAAAAAACYAgAAZHJz&#10;L2Rvd25yZXYueG1sUEsFBgAAAAAEAAQA9QAAAIsDAAAAAA==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</w:rPr>
                        </w:pPr>
                        <w:r w:rsidRPr="00A67C3A">
                          <w:rPr>
                            <w:color w:val="auto"/>
                            <w:sz w:val="32"/>
                          </w:rPr>
                          <w:t>Original GPPD Handler:</w:t>
                        </w:r>
                      </w:p>
                    </w:txbxContent>
                  </v:textbox>
                </v:rect>
                <v:rect id="Rectangle 152" o:spid="_x0000_s1036" style="position:absolute;left:18858;width:60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b4u8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Fvi7wgAAANwAAAAPAAAAAAAAAAAAAAAAAJgCAABkcnMvZG93&#10;bnJldi54bWxQSwUGAAAAAAQABAD1AAAAhw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32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0" o:spid="_x0000_s1037" style="position:absolute;left:3;top:2861;width:4082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UbLMMA&#10;AADdAAAADwAAAGRycy9kb3ducmV2LnhtbERPy2qDQBTdB/oPwy10F8dmUdRmEkIfxGUSAza7i3Oj&#10;UueOOFO1+frMotDl4bzX29l0YqTBtZYVPEcxCOLK6pZrBefic5mAcB5ZY2eZFPySg+3mYbHGTNuJ&#10;jzSefC1CCLsMFTTe95mUrmrIoItsTxy4qx0M+gCHWuoBpxBuOrmK4xdpsOXQ0GBPbw1V36cfo2Cf&#10;9Luv3N6muvu47MtDmb4XqVfq6XHevYLwNPt/8Z871wpWSRr2hzfhCc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UbLMMAAADdAAAADwAAAAAAAAAAAAAAAACYAgAAZHJzL2Rv&#10;d25yZXYueG1sUEsFBgAAAAAEAAQA9QAAAIgDAAAAAA==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  <w:u w:val="none"/>
                          </w:rPr>
                        </w:pPr>
                        <w:r w:rsidRPr="00A67C3A">
                          <w:rPr>
                            <w:color w:val="auto"/>
                            <w:sz w:val="26"/>
                            <w:u w:val="none"/>
                          </w:rPr>
                          <w:t>GET:</w:t>
                        </w:r>
                      </w:p>
                    </w:txbxContent>
                  </v:textbox>
                </v:rect>
                <v:rect id="Rectangle 2891" o:spid="_x0000_s1038" style="position:absolute;left:3081;top:2861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m+t8YA&#10;AADd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WrJF3C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m+t8YAAADd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o:spid="_x0000_s1039" style="position:absolute;left:56111;top:3621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16" o:spid="_x0000_s1040" style="position:absolute;left:3;top:37414;width:56107;height:91;visibility:visible;mso-wrap-style:square;v-text-anchor:top" coordsize="56107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EjtccA&#10;AADdAAAADwAAAGRycy9kb3ducmV2LnhtbESP3WrCQBSE7wt9h+UIvSm6sULQ6EaKWFqKII1B8O6Y&#10;PfnB7NmQ3Wr69t2C0MthZr5hVuvBtOJKvWssK5hOIhDEhdUNVwryw9t4DsJ5ZI2tZVLwQw7W6ePD&#10;ChNtb/xF18xXIkDYJaig9r5LpHRFTQbdxHbEwSttb9AH2VdS93gLcNPKlyiKpcGGw0KNHW1qKi7Z&#10;t1FQyffd83l/2ZazOFsYOnb5pzkp9TQaXpcgPA3+P3xvf2gFs/k0hr834QnI9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BI7XHAAAA3QAAAA8AAAAAAAAAAAAAAAAAmAIAAGRy&#10;cy9kb3ducmV2LnhtbFBLBQYAAAAABAAEAPUAAACMAwAAAAA=&#10;" path="m,l5610734,r,9144l,9144,,e" fillcolor="#b5082e" stroked="f" strokeweight="0">
                  <v:stroke miterlimit="83231f" joinstyle="miter"/>
                  <v:path arrowok="t" textboxrect="0,0,5610734,9144"/>
                </v:shape>
                <v:shape id="Picture 160" o:spid="_x0000_s1041" type="#_x0000_t75" style="position:absolute;top:4702;width:56098;height:325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VFdTHAAAA3AAAAA8AAABkcnMvZG93bnJldi54bWxEj0FrwkAQhe+F/odlBG91YxGp0VXaQqSX&#10;Uo2t4m3ITpO02dmQXTX9986h4O0N8+ab9xar3jXqTF2oPRsYjxJQxIW3NZcGPnfZwxOoEJEtNp7J&#10;wB8FWC3v7xaYWn/hLZ3zWCqBcEjRQBVjm2odioochpFviWX37TuHUcau1LbDi8Bdox+TZKod1iwf&#10;KmzptaLiNz85obyf8rZ4mezr/OOw3hyz7Gc9+zJmOOif56Ai9fFm/r9+sxJ/KvGljCjQy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iVFdTHAAAA3AAAAA8AAAAAAAAAAAAA&#10;AAAAnwIAAGRycy9kb3ducmV2LnhtbFBLBQYAAAAABAAEAPcAAACTAwAAAAA=&#10;">
                  <v:imagedata r:id="rId24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-1440" w:right="2746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8928465" wp14:editId="27EE0477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7514590"/>
                <wp:effectExtent l="0" t="0" r="0" b="0"/>
                <wp:wrapTopAndBottom/>
                <wp:docPr id="2913" name="Group 2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7514590"/>
                          <a:chOff x="0" y="0"/>
                          <a:chExt cx="9144" cy="7514590"/>
                        </a:xfrm>
                      </wpg:grpSpPr>
                      <wps:wsp>
                        <wps:cNvPr id="3817" name="Shape 3817"/>
                        <wps:cNvSpPr/>
                        <wps:spPr>
                          <a:xfrm>
                            <a:off x="0" y="0"/>
                            <a:ext cx="9144" cy="751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145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14590"/>
                                </a:lnTo>
                                <a:lnTo>
                                  <a:pt x="0" y="75145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CEBE5" id="Group 2913" o:spid="_x0000_s1026" style="position:absolute;margin-left:36pt;margin-top:1in;width:.7pt;height:591.7pt;z-index:251661312;mso-position-horizontal-relative:page;mso-position-vertical-relative:page" coordsize="91,75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">
                <v:shape id="Shape 3817" o:spid="_x0000_s1027" style="position:absolute;width:91;height:75145;visibility:visible;mso-wrap-style:square;v-text-anchor:top" coordsize="9144,7514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eXwMcA&#10;AADdAAAADwAAAGRycy9kb3ducmV2LnhtbESPS2/CMBCE70j8B2uReqnAoVEhSjEofancEK/2uo2X&#10;JBCvo9iF9N/jSpU4jmbmG81s0ZlanKl1lWUF41EEgji3uuJCwW77PkxAOI+ssbZMCn7JwWLe780w&#10;1fbCazpvfCEChF2KCkrvm1RKl5dk0I1sQxy8g20N+iDbQuoWLwFuavkQRRNpsOKwUGJDLyXlp82P&#10;UXD/GK+e92/8mmTLzw/+jo/Zlz8qdTfosicQnjp/C/+3l1pBnIyn8PcmPAE5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nl8DHAAAA3QAAAA8AAAAAAAAAAAAAAAAAmAIAAGRy&#10;cy9kb3ducmV2LnhtbFBLBQYAAAAABAAEAPUAAACMAwAAAAA=&#10;" path="m,l9144,r,7514590l,7514590,,e" fillcolor="black" stroked="f" strokeweight="0">
                  <v:stroke miterlimit="83231f" joinstyle="miter"/>
                  <v:path arrowok="t" textboxrect="0,0,9144,7514590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12E00C0" wp14:editId="0CDFB672">
                <wp:simplePos x="0" y="0"/>
                <wp:positionH relativeFrom="column">
                  <wp:posOffset>-304</wp:posOffset>
                </wp:positionH>
                <wp:positionV relativeFrom="paragraph">
                  <wp:posOffset>0</wp:posOffset>
                </wp:positionV>
                <wp:extent cx="4689920" cy="7398320"/>
                <wp:effectExtent l="0" t="0" r="0" b="0"/>
                <wp:wrapSquare wrapText="bothSides"/>
                <wp:docPr id="2903" name="Group 2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9920" cy="7398320"/>
                          <a:chOff x="0" y="0"/>
                          <a:chExt cx="4689920" cy="7398320"/>
                        </a:xfrm>
                      </wpg:grpSpPr>
                      <wps:wsp>
                        <wps:cNvPr id="173" name="Rectangle 173"/>
                        <wps:cNvSpPr/>
                        <wps:spPr>
                          <a:xfrm>
                            <a:off x="4658233" y="385940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8" name="Shape 3818"/>
                        <wps:cNvSpPr/>
                        <wps:spPr>
                          <a:xfrm>
                            <a:off x="305" y="3979799"/>
                            <a:ext cx="46579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979" h="9144">
                                <a:moveTo>
                                  <a:pt x="0" y="0"/>
                                </a:moveTo>
                                <a:lnTo>
                                  <a:pt x="4657979" y="0"/>
                                </a:lnTo>
                                <a:lnTo>
                                  <a:pt x="46579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3795649" y="72555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9" name="Shape 3819"/>
                        <wps:cNvSpPr/>
                        <wps:spPr>
                          <a:xfrm>
                            <a:off x="305" y="7375906"/>
                            <a:ext cx="37953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5396" h="9144">
                                <a:moveTo>
                                  <a:pt x="0" y="0"/>
                                </a:moveTo>
                                <a:lnTo>
                                  <a:pt x="3795396" y="0"/>
                                </a:lnTo>
                                <a:lnTo>
                                  <a:pt x="37953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344" cy="396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7848"/>
                            <a:ext cx="3796284" cy="3243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2E00C0" id="Group 2903" o:spid="_x0000_s1042" style="position:absolute;left:0;text-align:left;margin-left:0;margin-top:0;width:369.3pt;height:582.55pt;z-index:251662336;mso-position-horizontal-relative:text;mso-position-vertical-relative:text" coordsize="46899,739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">
                <v:rect id="Rectangle 173" o:spid="_x0000_s1043" style="position:absolute;left:46582;top:3859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8BQM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jI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7wFAwgAAANwAAAAPAAAAAAAAAAAAAAAAAJgCAABkcnMvZG93&#10;bnJldi54bWxQSwUGAAAAAAQABAD1AAAAhw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18" o:spid="_x0000_s1044" style="position:absolute;left:3;top:39797;width:46579;height:92;visibility:visible;mso-wrap-style:square;v-text-anchor:top" coordsize="465797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i5ksMA&#10;AADdAAAADwAAAGRycy9kb3ducmV2LnhtbERPXWvCMBR9H+w/hCv4NlOVjVKNIoIoiDC7qa/X5trU&#10;NTelidr9++Vh4OPhfE/nna3FnVpfOVYwHCQgiAunKy4VfH+t3lIQPiBrrB2Tgl/yMJ+9vkwx0+7B&#10;e7rnoRQxhH2GCkwITSalLwxZ9APXEEfu4lqLIcK2lLrFRwy3tRwlyYe0WHFsMNjQ0lDxk9+sAn/e&#10;bfLP5W5/ej9ur6U7rI+pGSvV73WLCYhAXXiK/90brWCcDuPc+CY+ATn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i5ksMAAADdAAAADwAAAAAAAAAAAAAAAACYAgAAZHJzL2Rv&#10;d25yZXYueG1sUEsFBgAAAAAEAAQA9QAAAIgDAAAAAA==&#10;" path="m,l4657979,r,9144l,9144,,e" fillcolor="#b5082e" stroked="f" strokeweight="0">
                  <v:stroke miterlimit="83231f" joinstyle="miter"/>
                  <v:path arrowok="t" textboxrect="0,0,4657979,9144"/>
                </v:shape>
                <v:rect id="Rectangle 175" o:spid="_x0000_s1045" style="position:absolute;left:37956;top:7255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19" o:spid="_x0000_s1046" style="position:absolute;left:3;top:73759;width:37954;height:91;visibility:visible;mso-wrap-style:square;v-text-anchor:top" coordsize="37953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fD9sYA&#10;AADdAAAADwAAAGRycy9kb3ducmV2LnhtbESPQWvCQBSE7wX/w/IEb3WjgmjqKmKp6KWQKNLjI/ua&#10;pGbfht1V47/vCoLHYWa+YRarzjTiSs7XlhWMhgkI4sLqmksFx8PX+wyED8gaG8uk4E4eVsve2wJT&#10;bW+c0TUPpYgQ9ikqqEJoUyl9UZFBP7QtcfR+rTMYonSl1A5vEW4aOU6SqTRYc1yosKVNRcU5vxgF&#10;J/uXdfvxdus+5/vjzzm7T7LvXKlBv1t/gAjUhVf42d5pBZPZaA6PN/EJy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sfD9sYAAADdAAAADwAAAAAAAAAAAAAAAACYAgAAZHJz&#10;L2Rvd25yZXYueG1sUEsFBgAAAAAEAAQA9QAAAIsDAAAAAA==&#10;" path="m,l3795396,r,9144l,9144,,e" fillcolor="#b5082e" stroked="f" strokeweight="0">
                  <v:stroke miterlimit="83231f" joinstyle="miter"/>
                  <v:path arrowok="t" textboxrect="0,0,3795396,9144"/>
                </v:shape>
                <v:shape id="Picture 178" o:spid="_x0000_s1047" type="#_x0000_t75" style="position:absolute;width:46573;height:39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QwJvHAAAA3AAAAA8AAABkcnMvZG93bnJldi54bWxEj0tvAjEMhO9I/Q+RK/VSlWwLfbAloKoS&#10;UgWXlr6u1sbdLGycVRJg+ff4UImbrRnPfJ7Oe9+qPcXUBDZwOyxAEVfBNlwb+Ppc3DyBShnZYhuY&#10;DBwpwXx2MZhiacOBP2i/zrWSEE4lGnA5d6XWqXLkMQ1DRyzaX4ges6yx1jbiQcJ9q++K4kF7bFga&#10;HHb06qjarnfewKiZLH7d6P17F5f3k81q/MPFtTfm6rJ/eQaVqc9n8//1mxX8R6GVZ2QCPTs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gQwJvHAAAA3AAAAA8AAAAAAAAAAAAA&#10;AAAAnwIAAGRycy9kb3ducmV2LnhtbFBLBQYAAAAABAAEAPcAAACTAwAAAAA=&#10;">
                  <v:imagedata r:id="rId27" o:title=""/>
                </v:shape>
                <v:shape id="Picture 180" o:spid="_x0000_s1048" type="#_x0000_t75" style="position:absolute;top:41178;width:37962;height:32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OtiPFAAAA3AAAAA8AAABkcnMvZG93bnJldi54bWxEj0FrwkAQhe8F/8Mygre6sUKR1FXEIHix&#10;UBXPY3aapM3Oht2tif31nUPB2wzvzXvfLNeDa9WNQmw8G5hNM1DEpbcNVwbOp93zAlRMyBZbz2Tg&#10;ThHWq9HTEnPre/6g2zFVSkI45migTqnLtY5lTQ7j1HfEon364DDJGiptA/YS7lr9kmWv2mHD0lBj&#10;R9uayu/jjzOQhUs33Pswv+7P/fxQFEX1/vtlzGQ8bN5AJRrSw/x/vbeCvxB8eUYm0K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jrYjxQAAANwAAAAPAAAAAAAAAAAAAAAA&#10;AJ8CAABkcnMvZG93bnJldi54bWxQSwUGAAAAAAQABAD3AAAAkQMAAAAA&#10;">
                  <v:imagedata r:id="rId28" o:title=""/>
                </v:shape>
                <w10:wrap type="square"/>
              </v:group>
            </w:pict>
          </mc:Fallback>
        </mc:AlternateContent>
      </w:r>
      <w:r w:rsidRPr="00A67C3A">
        <w:rPr>
          <w:color w:val="auto"/>
          <w:u w:val="none"/>
        </w:rPr>
        <w:br w:type="page"/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D66EE14" wp14:editId="70C87E15">
                <wp:simplePos x="0" y="0"/>
                <wp:positionH relativeFrom="page">
                  <wp:posOffset>457200</wp:posOffset>
                </wp:positionH>
                <wp:positionV relativeFrom="page">
                  <wp:posOffset>914349</wp:posOffset>
                </wp:positionV>
                <wp:extent cx="9144" cy="8086090"/>
                <wp:effectExtent l="0" t="0" r="0" b="0"/>
                <wp:wrapSquare wrapText="bothSides"/>
                <wp:docPr id="3020" name="Group 3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086090"/>
                          <a:chOff x="0" y="0"/>
                          <a:chExt cx="9144" cy="8086090"/>
                        </a:xfrm>
                      </wpg:grpSpPr>
                      <wps:wsp>
                        <wps:cNvPr id="3820" name="Shape 3820"/>
                        <wps:cNvSpPr/>
                        <wps:spPr>
                          <a:xfrm>
                            <a:off x="0" y="0"/>
                            <a:ext cx="9144" cy="808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860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86090"/>
                                </a:lnTo>
                                <a:lnTo>
                                  <a:pt x="0" y="80860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AEC3C" id="Group 3020" o:spid="_x0000_s1026" style="position:absolute;margin-left:36pt;margin-top:1in;width:.7pt;height:636.7pt;z-index:251663360;mso-position-horizontal-relative:page;mso-position-vertical-relative:page" coordsize="91,80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">
                <v:shape id="Shape 3820" o:spid="_x0000_s1027" style="position:absolute;width:91;height:80860;visibility:visible;mso-wrap-style:square;v-text-anchor:top" coordsize="9144,8086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f5dsAA&#10;AADdAAAADwAAAGRycy9kb3ducmV2LnhtbERPzYrCMBC+C75DGMGbpiqoWxtld0EQD4KuDzA0Y1ua&#10;TGqTrfXtzUHw+PH9Z7veGtFR6yvHCmbTBARx7nTFhYLr336yBuEDskbjmBQ8ycNuOxxkmGr34DN1&#10;l1CIGMI+RQVlCE0qpc9LsuinriGO3M21FkOEbSF1i48Ybo2cJ8lSWqw4NpTY0G9JeX35twqS5uvU&#10;mVl9M3z8uedXfZRyhUqNR/33BkSgPnzEb/dBK1is53F/fBOfgN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af5dsAAAADdAAAADwAAAAAAAAAAAAAAAACYAgAAZHJzL2Rvd25y&#10;ZXYueG1sUEsFBgAAAAAEAAQA9QAAAIUDAAAAAA==&#10;" path="m,l9144,r,8086090l,8086090,,e" fillcolor="black" stroked="f" strokeweight="0">
                  <v:stroke miterlimit="83231f" joinstyle="miter"/>
                  <v:path arrowok="t" textboxrect="0,0,9144,8086090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>POST</w:t>
      </w:r>
      <w:r w:rsidRPr="00A67C3A">
        <w:rPr>
          <w:color w:val="auto"/>
          <w:sz w:val="26"/>
          <w:u w:val="none"/>
        </w:rPr>
        <w:t xml:space="preserve"> </w:t>
      </w:r>
    </w:p>
    <w:p w:rsidR="00585033" w:rsidRPr="00A67C3A" w:rsidRDefault="00FE46D5">
      <w:pPr>
        <w:spacing w:after="226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5699DF8B" wp14:editId="6821B155">
                <wp:extent cx="4347020" cy="7465376"/>
                <wp:effectExtent l="0" t="0" r="0" b="0"/>
                <wp:docPr id="3017" name="Group 3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020" cy="7465376"/>
                          <a:chOff x="0" y="0"/>
                          <a:chExt cx="4347020" cy="7465376"/>
                        </a:xfrm>
                      </wpg:grpSpPr>
                      <wps:wsp>
                        <wps:cNvPr id="196" name="Rectangle 196"/>
                        <wps:cNvSpPr/>
                        <wps:spPr>
                          <a:xfrm>
                            <a:off x="4315333" y="360794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1" name="Shape 3821"/>
                        <wps:cNvSpPr/>
                        <wps:spPr>
                          <a:xfrm>
                            <a:off x="305" y="3728339"/>
                            <a:ext cx="43150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5079" h="9144">
                                <a:moveTo>
                                  <a:pt x="0" y="0"/>
                                </a:moveTo>
                                <a:lnTo>
                                  <a:pt x="4315079" y="0"/>
                                </a:lnTo>
                                <a:lnTo>
                                  <a:pt x="43150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4133977" y="732256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2" name="Shape 3822"/>
                        <wps:cNvSpPr/>
                        <wps:spPr>
                          <a:xfrm>
                            <a:off x="305" y="7442961"/>
                            <a:ext cx="413372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723" h="9144">
                                <a:moveTo>
                                  <a:pt x="0" y="0"/>
                                </a:moveTo>
                                <a:lnTo>
                                  <a:pt x="4133723" y="0"/>
                                </a:lnTo>
                                <a:lnTo>
                                  <a:pt x="413372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444" cy="3712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6389"/>
                            <a:ext cx="4133088" cy="3563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99DF8B" id="Group 3017" o:spid="_x0000_s1049" style="width:342.3pt;height:587.8pt;mso-position-horizontal-relative:char;mso-position-vertical-relative:line" coordsize="43470,7465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">
                <v:rect id="Rectangle 196" o:spid="_x0000_s1050" style="position:absolute;left:43153;top:3607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REIs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ny7g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REIsMAAADcAAAADwAAAAAAAAAAAAAAAACYAgAAZHJzL2Rv&#10;d25yZXYueG1sUEsFBgAAAAAEAAQA9QAAAIg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1" o:spid="_x0000_s1051" style="position:absolute;left:3;top:37283;width:43150;height:91;visibility:visible;mso-wrap-style:square;v-text-anchor:top" coordsize="431507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ekPscA&#10;AADdAAAADwAAAGRycy9kb3ducmV2LnhtbESPT2vCQBTE7wW/w/KEXqRutH+Q6CpitXgSY0vPz+wz&#10;CWbfhuwat/30bkHocZiZ3zCzRTC16Kh1lWUFo2ECgji3uuJCwdfn5mkCwnlkjbVlUvBDDhbz3sMM&#10;U22vnFF38IWIEHYpKii9b1IpXV6SQTe0DXH0TrY16KNsC6lbvEa4qeU4Sd6kwYrjQokNrUrKz4eL&#10;UfD7vVu/dAMM2cfrOnRHLJbvx71Sj/2wnILwFPx/+N7eagXPk/EI/t7EJyD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N3pD7HAAAA3QAAAA8AAAAAAAAAAAAAAAAAmAIAAGRy&#10;cy9kb3ducmV2LnhtbFBLBQYAAAAABAAEAPUAAACMAwAAAAA=&#10;" path="m,l4315079,r,9144l,9144,,e" fillcolor="#b5082e" stroked="f" strokeweight="0">
                  <v:stroke miterlimit="83231f" joinstyle="miter"/>
                  <v:path arrowok="t" textboxrect="0,0,4315079,9144"/>
                </v:shape>
                <v:rect id="Rectangle 198" o:spid="_x0000_s1052" style="position:absolute;left:41339;top:7322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2" o:spid="_x0000_s1053" style="position:absolute;left:3;top:74429;width:41337;height:92;visibility:visible;mso-wrap-style:square;v-text-anchor:top" coordsize="413372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A10cUA&#10;AADdAAAADwAAAGRycy9kb3ducmV2LnhtbESPzU7DMBCE70i8g7VIvbUOKURRqFvxowpuQEGcV/ES&#10;W8TrYLtp+vY1UiWOo5n5RrPaTK4XI4VoPSu4XhQgiFuvLXcKPj+28xpETMgae8+k4EgRNuvLixU2&#10;2h/4ncZd6kSGcGxQgUlpaKSMrSGHceEH4ux9++AwZRk6qQMeMtz1siyKSjq0nBcMDvRoqP3Z7Z0C&#10;X73efNmq/uXx1r6F8enhmQaj1Oxqur8DkWhK/+Fz+0UrWNZlCX9v8hOQ6x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sDXRxQAAAN0AAAAPAAAAAAAAAAAAAAAAAJgCAABkcnMv&#10;ZG93bnJldi54bWxQSwUGAAAAAAQABAD1AAAAigMAAAAA&#10;" path="m,l4133723,r,9144l,9144,,e" fillcolor="#b5082e" stroked="f" strokeweight="0">
                  <v:stroke miterlimit="83231f" joinstyle="miter"/>
                  <v:path arrowok="t" textboxrect="0,0,4133723,9144"/>
                </v:shape>
                <v:shape id="Picture 202" o:spid="_x0000_s1054" type="#_x0000_t75" style="position:absolute;width:43144;height:37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QGL3GAAAA3AAAAA8AAABkcnMvZG93bnJldi54bWxEj09rwkAUxO+FfoflFbyUZmMO0kZXKQX/&#10;4EU0pejtkX0mwezbkF2T+O1doeBxmJnfMLPFYGrRUesqywrGUQyCOLe64kLBb7b8+AThPLLG2jIp&#10;uJGDxfz1ZYaptj3vqTv4QgQIuxQVlN43qZQuL8mgi2xDHLyzbQ36INtC6hb7ADe1TOJ4Ig1WHBZK&#10;bOinpPxyuBoFX8tstT/3VXbqju/bv6tfd7tkrdTobfiegvA0+Gf4v73RCpI4gceZcATk/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RAYvcYAAADcAAAADwAAAAAAAAAAAAAA&#10;AACfAgAAZHJzL2Rvd25yZXYueG1sUEsFBgAAAAAEAAQA9wAAAJIDAAAAAA==&#10;">
                  <v:imagedata r:id="rId31" o:title=""/>
                </v:shape>
                <v:shape id="Picture 204" o:spid="_x0000_s1055" type="#_x0000_t75" style="position:absolute;top:38663;width:41330;height:35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UEWbEAAAA3AAAAA8AAABkcnMvZG93bnJldi54bWxEj0+LwjAUxO+C3yE8YW+a+gcp1SjuwsKu&#10;N1sPHh/Nsy02L20Ttbuf3giCx2FmfsOst72pxY06V1lWMJ1EIIhzqysuFByz73EMwnlkjbVlUvBH&#10;Drab4WCNibZ3PtAt9YUIEHYJKii9bxIpXV6SQTexDXHwzrYz6IPsCqk7vAe4qeUsipbSYMVhocSG&#10;vkrKL+nVKMg+23Ye66z/vc7N/j87pdyaVKmPUb9bgfDU+3f41f7RCmbRAp5nwhGQm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UEWbEAAAA3AAAAA8AAAAAAAAAAAAAAAAA&#10;nwIAAGRycy9kb3ducmV2LnhtbFBLBQYAAAAABAAEAPcAAACQAwAAAAA=&#10;">
                  <v:imagedata r:id="rId32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lastRenderedPageBreak/>
        <w:t xml:space="preserve"> </w: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F9D01E9" wp14:editId="755F4765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4248023"/>
                <wp:effectExtent l="0" t="0" r="0" b="0"/>
                <wp:wrapSquare wrapText="bothSides"/>
                <wp:docPr id="2979" name="Group 2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4248023"/>
                          <a:chOff x="0" y="0"/>
                          <a:chExt cx="9144" cy="4248023"/>
                        </a:xfrm>
                      </wpg:grpSpPr>
                      <wps:wsp>
                        <wps:cNvPr id="3823" name="Shape 3823"/>
                        <wps:cNvSpPr/>
                        <wps:spPr>
                          <a:xfrm>
                            <a:off x="0" y="0"/>
                            <a:ext cx="9144" cy="4248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24802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48023"/>
                                </a:lnTo>
                                <a:lnTo>
                                  <a:pt x="0" y="42480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4D630F" id="Group 2979" o:spid="_x0000_s1026" style="position:absolute;margin-left:36pt;margin-top:1in;width:.7pt;height:334.5pt;z-index:251664384;mso-position-horizontal-relative:page;mso-position-vertical-relative:page" coordsize="91,42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">
                <v:shape id="Shape 3823" o:spid="_x0000_s1027" style="position:absolute;width:91;height:42480;visibility:visible;mso-wrap-style:square;v-text-anchor:top" coordsize="9144,42480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JhnMUA&#10;AADdAAAADwAAAGRycy9kb3ducmV2LnhtbESPQWvCQBSE7wX/w/IKvTUbI1pNXUWEQqmnWg96e80+&#10;k9Ds25B9xvTfd4WCx2FmvmGW68E1qqcu1J4NjJMUFHHhbc2lgcPX2/McVBBki41nMvBLAdar0cMS&#10;c+uv/En9XkoVIRxyNFCJtLnWoajIYUh8Sxy9s+8cSpRdqW2H1wh3jc7SdKYd1hwXKmxpW1Hxs784&#10;A/3xLLPvcdZ+LF6mp6HfsUxTNubpcdi8ghIa5B7+b79bA5N5NoHbm/gE9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4mGcxQAAAN0AAAAPAAAAAAAAAAAAAAAAAJgCAABkcnMv&#10;ZG93bnJldi54bWxQSwUGAAAAAAQABAD1AAAAigMAAAAA&#10;" path="m,l9144,r,4248023l,4248023,,e" fillcolor="black" stroked="f" strokeweight="0">
                  <v:stroke miterlimit="83231f" joinstyle="miter"/>
                  <v:path arrowok="t" textboxrect="0,0,9144,4248023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>Demonstration of change in browser. Received via GET call.</w:t>
      </w: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224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6342E25A" wp14:editId="17F28FDB">
                <wp:extent cx="4718876" cy="2988752"/>
                <wp:effectExtent l="0" t="0" r="0" b="0"/>
                <wp:docPr id="2978" name="Group 2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8876" cy="2988752"/>
                          <a:chOff x="0" y="0"/>
                          <a:chExt cx="4718876" cy="2988752"/>
                        </a:xfrm>
                      </wpg:grpSpPr>
                      <wps:wsp>
                        <wps:cNvPr id="221" name="Rectangle 221"/>
                        <wps:cNvSpPr/>
                        <wps:spPr>
                          <a:xfrm>
                            <a:off x="4687189" y="25609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4" name="Shape 3824"/>
                        <wps:cNvSpPr/>
                        <wps:spPr>
                          <a:xfrm>
                            <a:off x="305" y="2681351"/>
                            <a:ext cx="46869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6935" h="9144">
                                <a:moveTo>
                                  <a:pt x="0" y="0"/>
                                </a:moveTo>
                                <a:lnTo>
                                  <a:pt x="4686935" y="0"/>
                                </a:lnTo>
                                <a:lnTo>
                                  <a:pt x="46869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305" y="28459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776" cy="2663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42E25A" id="Group 2978" o:spid="_x0000_s1056" style="width:371.55pt;height:235.35pt;mso-position-horizontal-relative:char;mso-position-vertical-relative:line" coordsize="47188,2988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">
                <v:rect id="Rectangle 221" o:spid="_x0000_s1057" style="position:absolute;left:46871;top:2560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4" o:spid="_x0000_s1058" style="position:absolute;left:3;top:26813;width:46869;height:91;visibility:visible;mso-wrap-style:square;v-text-anchor:top" coordsize="468693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cwB8QA&#10;AADdAAAADwAAAGRycy9kb3ducmV2LnhtbESPS4vCMBSF9wP+h3CF2Y2pOkipRpGC6MJBfKC4uzTX&#10;ttjc1CajnX8/EQSXh+88OJNZaypxp8aVlhX0exEI4szqknMFh/3iKwbhPLLGyjIp+CMHs2nnY4KJ&#10;tg/e0n3ncxFK2CWooPC+TqR0WUEGXc/WxIFdbGPQB9nkUjf4COWmkoMoGkmDJYeFAmtKC8quu1+j&#10;4BYvNzo9nTfHvc0XT7T+WadKfXbb+RiEp9a/za/0SisYxoNveL4JT0B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3MAfEAAAA3QAAAA8AAAAAAAAAAAAAAAAAmAIAAGRycy9k&#10;b3ducmV2LnhtbFBLBQYAAAAABAAEAPUAAACJAwAAAAA=&#10;" path="m,l4686935,r,9144l,9144,,e" fillcolor="#b5082e" stroked="f" strokeweight="0">
                  <v:stroke miterlimit="83231f" joinstyle="miter"/>
                  <v:path arrowok="t" textboxrect="0,0,4686935,9144"/>
                </v:shape>
                <v:rect id="Rectangle 223" o:spid="_x0000_s1059" style="position:absolute;left:3;top:284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lPIc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eU8h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7" o:spid="_x0000_s1060" type="#_x0000_t75" style="position:absolute;width:46847;height:266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/67PHAAAA3AAAAA8AAABkcnMvZG93bnJldi54bWxEj91qwkAUhO+FvsNyCt7pxlhUUlcRUVBo&#10;0foD7d0he5oEs2dDdjVpn94tCL0cZuYbZjpvTSluVLvCsoJBPwJBnFpdcKbgdFz3JiCcR9ZYWiYF&#10;P+RgPnvqTDHRtuEPuh18JgKEXYIKcu+rREqX5mTQ9W1FHLxvWxv0QdaZ1DU2AW5KGUfRSBosOCzk&#10;WNEyp/RyuBoFx93kc/U2dPvGvbzvoq/tgIrfs1Ld53bxCsJT6//Dj/ZGK4jjMfydCUdAzu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j/67PHAAAA3AAAAA8AAAAAAAAAAAAA&#10;AAAAnwIAAGRycy9kb3ducmV2LnhtbFBLBQYAAAAABAAEAPcAAACTAwAAAAA=&#10;">
                  <v:imagedata r:id="rId34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16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F859362" wp14:editId="5273F3BD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4351655"/>
                <wp:effectExtent l="0" t="0" r="0" b="0"/>
                <wp:wrapSquare wrapText="bothSides"/>
                <wp:docPr id="3234" name="Group 3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4351655"/>
                          <a:chOff x="0" y="0"/>
                          <a:chExt cx="9144" cy="4351655"/>
                        </a:xfrm>
                      </wpg:grpSpPr>
                      <wps:wsp>
                        <wps:cNvPr id="3825" name="Shape 3825"/>
                        <wps:cNvSpPr/>
                        <wps:spPr>
                          <a:xfrm>
                            <a:off x="0" y="0"/>
                            <a:ext cx="9144" cy="4351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516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51655"/>
                                </a:lnTo>
                                <a:lnTo>
                                  <a:pt x="0" y="43516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74686E" id="Group 3234" o:spid="_x0000_s1026" style="position:absolute;margin-left:36pt;margin-top:1in;width:.7pt;height:342.65pt;z-index:251665408;mso-position-horizontal-relative:page;mso-position-vertical-relative:page" coordsize="91,43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">
                <v:shape id="Shape 3825" o:spid="_x0000_s1027" style="position:absolute;width:91;height:43516;visibility:visible;mso-wrap-style:square;v-text-anchor:top" coordsize="9144,4351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5ircUA&#10;AADdAAAADwAAAGRycy9kb3ducmV2LnhtbESP0WrCQBRE3wX/YblC33SjtiKpq2ihrUUsmPYDLtlr&#10;Npq9G7LbJP37bkHwcZiZM8xq09tKtNT40rGC6SQBQZw7XXKh4PvrdbwE4QOyxsoxKfglD5v1cLDC&#10;VLuOT9RmoRARwj5FBSaEOpXS54Ys+omriaN3do3FEGVTSN1gF+G2krMkWUiLJccFgzW9GMqv2Y9V&#10;wCf59n45Ztf948en3OHc4PlglHoY9dtnEIH6cA/f2nutYL6cPcH/m/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jmKtxQAAAN0AAAAPAAAAAAAAAAAAAAAAAJgCAABkcnMv&#10;ZG93bnJldi54bWxQSwUGAAAAAAQABAD1AAAAigMAAAAA&#10;" path="m,l9144,r,4351655l,4351655,,e" fillcolor="black" stroked="f" strokeweight="0">
                  <v:stroke miterlimit="83231f" joinstyle="miter"/>
                  <v:path arrowok="t" textboxrect="0,0,9144,4351655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>PUT</w:t>
      </w:r>
      <w:r w:rsidRPr="00A67C3A">
        <w:rPr>
          <w:color w:val="auto"/>
          <w:sz w:val="26"/>
          <w:u w:val="none"/>
        </w:rPr>
        <w:t xml:space="preserve">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455A6B08" wp14:editId="38C8F5C9">
                <wp:extent cx="5499545" cy="4017453"/>
                <wp:effectExtent l="0" t="0" r="0" b="0"/>
                <wp:docPr id="3233" name="Group 3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9545" cy="4017453"/>
                          <a:chOff x="0" y="0"/>
                          <a:chExt cx="5499545" cy="4017453"/>
                        </a:xfrm>
                      </wpg:grpSpPr>
                      <wps:wsp>
                        <wps:cNvPr id="243" name="Rectangle 243"/>
                        <wps:cNvSpPr/>
                        <wps:spPr>
                          <a:xfrm>
                            <a:off x="5467858" y="387464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6" name="Shape 3826"/>
                        <wps:cNvSpPr/>
                        <wps:spPr>
                          <a:xfrm>
                            <a:off x="305" y="3995039"/>
                            <a:ext cx="54674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7477" h="9144">
                                <a:moveTo>
                                  <a:pt x="0" y="0"/>
                                </a:moveTo>
                                <a:lnTo>
                                  <a:pt x="5467477" y="0"/>
                                </a:lnTo>
                                <a:lnTo>
                                  <a:pt x="54674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6" name="Picture 24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588" cy="39730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5A6B08" id="Group 3233" o:spid="_x0000_s1061" style="width:433.05pt;height:316.35pt;mso-position-horizontal-relative:char;mso-position-vertical-relative:line" coordsize="54995,401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U9U/&#10;4/tO/wCvpv8A0TLVyqeqf8f2nf8AX03/AKJlq5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bRRRQBT1L/&#10;AI/tN/6+m/8ARMtXqo6l/wAf2m/9fTf+iZav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NooooAp6l/x/ab/wBfTf8AomWr1UdS/wCP7Tf+vpv/AETLV6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tFFFAFPUv+P7&#10;Tf8Ar6b/ANEy1eqjqX/H9pv/AF9N/wCiZav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NooooAp6l/x/ab/ANfTf+iZavVR1L/j+03/AK+m/wDRMtXq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G0UUUAU9S/4/tN/&#10;6+m/9Ey1eqjqX/H9pv8A19N/6Jlq9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pGZVGWYKPc&#10;0ALRQCCMg5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T1T/j+07/r6b/0TLVyqeqf&#10;8f2nf9fTf+iZa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PVP+P7Tv8Ar6b/ANEy1c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">
                <v:rect id="Rectangle 243" o:spid="_x0000_s1062" style="position:absolute;left:54678;top:3874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aqgc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pqqB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6" o:spid="_x0000_s1063" style="position:absolute;left:3;top:39950;width:54674;height:91;visibility:visible;mso-wrap-style:square;v-text-anchor:top" coordsize="54674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EoccA&#10;AADdAAAADwAAAGRycy9kb3ducmV2LnhtbESPT2sCMRTE7wW/Q3iF3mpWxT9sjSKiUDwo2pZeH5vX&#10;zbablyWJ67af3ghCj8PM/IaZLztbi5Z8qBwrGPQzEMSF0xWXCt7fts8zECEia6wdk4JfCrBc9B7m&#10;mGt34SO1p1iKBOGQowITY5NLGQpDFkPfNcTJ+3LeYkzSl1J7vCS4reUwyybSYsVpwWBDa0PFz+ls&#10;Fez88WNaH3z2txmfv+XnfjowrVfq6bFbvYCI1MX/8L39qhWMZsMJ3N6k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TbRKHHAAAA3QAAAA8AAAAAAAAAAAAAAAAAmAIAAGRy&#10;cy9kb3ducmV2LnhtbFBLBQYAAAAABAAEAPUAAACMAwAAAAA=&#10;" path="m,l5467477,r,9144l,9144,,e" fillcolor="#b5082e" stroked="f" strokeweight="0">
                  <v:stroke miterlimit="83231f" joinstyle="miter"/>
                  <v:path arrowok="t" textboxrect="0,0,5467477,9144"/>
                </v:shape>
                <v:shape id="Picture 246" o:spid="_x0000_s1064" type="#_x0000_t75" style="position:absolute;width:54665;height:397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gCXTGAAAA3AAAAA8AAABkcnMvZG93bnJldi54bWxEj0FrwkAUhO+F/oflFXprNg1iJbqKFApC&#10;aEEjQm6P7DOJZt+m2dXEf98VCh6HmfmGWaxG04or9a6xrOA9ikEQl1Y3XCnY519vMxDOI2tsLZOC&#10;GzlYLZ+fFphqO/CWrjtfiQBhl6KC2vsuldKVNRl0ke2Ig3e0vUEfZF9J3eMQ4KaVSRxPpcGGw0KN&#10;HX3WVJ53F6PAHD5OrvyZZPvC3bLi+zc/DkOu1OvLuJ6D8DT6R/i/vdEKkskU7mfCEZ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KAJdMYAAADcAAAADwAAAAAAAAAAAAAA&#10;AACfAgAAZHJzL2Rvd25yZXYueG1sUEsFBgAAAAAEAAQA9wAAAJIDAAAAAA==&#10;">
                  <v:imagedata r:id="rId36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224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1089FEBB" wp14:editId="18FE1631">
                <wp:extent cx="4251008" cy="4913819"/>
                <wp:effectExtent l="0" t="0" r="0" b="0"/>
                <wp:docPr id="3345" name="Group 3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1008" cy="4913819"/>
                          <a:chOff x="0" y="0"/>
                          <a:chExt cx="4251008" cy="4913819"/>
                        </a:xfrm>
                      </wpg:grpSpPr>
                      <wps:wsp>
                        <wps:cNvPr id="259" name="Rectangle 259"/>
                        <wps:cNvSpPr/>
                        <wps:spPr>
                          <a:xfrm>
                            <a:off x="4219321" y="448449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7" name="Shape 3827"/>
                        <wps:cNvSpPr/>
                        <wps:spPr>
                          <a:xfrm>
                            <a:off x="305" y="4604893"/>
                            <a:ext cx="42190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9068" h="9144">
                                <a:moveTo>
                                  <a:pt x="0" y="0"/>
                                </a:moveTo>
                                <a:lnTo>
                                  <a:pt x="4219068" y="0"/>
                                </a:lnTo>
                                <a:lnTo>
                                  <a:pt x="42190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305" y="47710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956" cy="4581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89FEBB" id="Group 3345" o:spid="_x0000_s1065" style="width:334.75pt;height:386.9pt;mso-position-horizontal-relative:char;mso-position-vertical-relative:line" coordsize="42510,491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">
                <v:rect id="Rectangle 259" o:spid="_x0000_s1066" style="position:absolute;left:42193;top:4484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cLts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cLts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7" o:spid="_x0000_s1067" style="position:absolute;left:3;top:46048;width:42190;height:92;visibility:visible;mso-wrap-style:square;v-text-anchor:top" coordsize="421906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xs7MUA&#10;AADdAAAADwAAAGRycy9kb3ducmV2LnhtbESPT4vCMBTE74LfITzBm6ZbQaUaZVEEDyusdVk8PprX&#10;P9q8lCZq99ubBcHjMDO/YZbrztTiTq2rLCv4GEcgiDOrKy4U/Jx2ozkI55E11pZJwR85WK/6vSUm&#10;2j74SPfUFyJA2CWooPS+SaR0WUkG3dg2xMHLbWvQB9kWUrf4CHBTyziKptJgxWGhxIY2JWXX9GYU&#10;5NXRZPuTPm+nv+nXLT58by95odRw0H0uQHjq/Dv8au+1gsk8nsH/m/AE5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PGzsxQAAAN0AAAAPAAAAAAAAAAAAAAAAAJgCAABkcnMv&#10;ZG93bnJldi54bWxQSwUGAAAAAAQABAD1AAAAigMAAAAA&#10;" path="m,l4219068,r,9144l,9144,,e" fillcolor="#b5082e" stroked="f" strokeweight="0">
                  <v:stroke miterlimit="83231f" joinstyle="miter"/>
                  <v:path arrowok="t" textboxrect="0,0,4219068,9144"/>
                </v:shape>
                <v:rect id="Rectangle 261" o:spid="_x0000_s1068" style="position:absolute;left:3;top:4771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3NDc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ipf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3NDc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4" o:spid="_x0000_s1069" type="#_x0000_t75" style="position:absolute;width:42199;height:45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WBzLFAAAA3AAAAA8AAABkcnMvZG93bnJldi54bWxEj0FLAzEUhO9C/0N4gjebtYq226alKEIv&#10;Ym0LvT42r8m2m5c1ibvrvzeC4HGYmW+YxWpwjegoxNqzgrtxAYK48rpmo+Cwf72dgogJWWPjmRR8&#10;U4TVcnS1wFL7nj+o2yUjMoRjiQpsSm0pZawsOYxj3xJn7+SDw5RlMFIH7DPcNXJSFI/SYc15wWJL&#10;z5aqy+7LKejvw+zQvJ3N57sMG3w5bq3sjFI318N6DiLRkP7Df+2NVjB5eoDfM/kIyO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FgcyxQAAANwAAAAPAAAAAAAAAAAAAAAA&#10;AJ8CAABkcnMvZG93bnJldi54bWxQSwUGAAAAAAQABAD3AAAAkQMAAAAA&#10;">
                  <v:imagedata r:id="rId38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6A60980" wp14:editId="0AC75A15">
                <wp:simplePos x="0" y="0"/>
                <wp:positionH relativeFrom="page">
                  <wp:posOffset>457200</wp:posOffset>
                </wp:positionH>
                <wp:positionV relativeFrom="page">
                  <wp:posOffset>914350</wp:posOffset>
                </wp:positionV>
                <wp:extent cx="9144" cy="8172958"/>
                <wp:effectExtent l="0" t="0" r="0" b="0"/>
                <wp:wrapTopAndBottom/>
                <wp:docPr id="3346" name="Group 3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172958"/>
                          <a:chOff x="0" y="0"/>
                          <a:chExt cx="9144" cy="8172958"/>
                        </a:xfrm>
                      </wpg:grpSpPr>
                      <wps:wsp>
                        <wps:cNvPr id="3828" name="Shape 3828"/>
                        <wps:cNvSpPr/>
                        <wps:spPr>
                          <a:xfrm>
                            <a:off x="0" y="0"/>
                            <a:ext cx="9144" cy="8172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729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72958"/>
                                </a:lnTo>
                                <a:lnTo>
                                  <a:pt x="0" y="81729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2EFD" id="Group 3346" o:spid="_x0000_s1026" style="position:absolute;margin-left:36pt;margin-top:1in;width:.7pt;height:643.55pt;z-index:251666432;mso-position-horizontal-relative:page;mso-position-vertical-relative:page" coordsize="91,81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">
                <v:shape id="Shape 3828" o:spid="_x0000_s1027" style="position:absolute;width:91;height:81729;visibility:visible;mso-wrap-style:square;v-text-anchor:top" coordsize="9144,81729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XXYsQA&#10;AADdAAAADwAAAGRycy9kb3ducmV2LnhtbERPy2oCMRTdF/yHcAU3RTOdQhlHMyIFoYsWqdWFu8vk&#10;Og+Tm+kk6vj3zULo8nDey9VgjbhS7xvHCl5mCQji0umGKwX7n800A+EDskbjmBTcycOqGD0tMdfu&#10;xt903YVKxBD2OSqoQ+hyKX1Zk0U/cx1x5E6utxgi7Cupe7zFcGtkmiRv0mLDsaHGjt5rKs+7i1WQ&#10;ll+/2+Nze8g609wPn63R87BRajIe1gsQgYbwL364P7SC1yyNc+Ob+ARk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V12LEAAAA3QAAAA8AAAAAAAAAAAAAAAAAmAIAAGRycy9k&#10;b3ducmV2LnhtbFBLBQYAAAAABAAEAPUAAACJAwAAAAA=&#10;" path="m,l9144,r,8172958l,8172958,,e" fillcolor="black" stroked="f" strokeweight="0">
                  <v:stroke miterlimit="83231f" joinstyle="miter"/>
                  <v:path arrowok="t" textboxrect="0,0,9144,8172958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lastRenderedPageBreak/>
        <w:t xml:space="preserve"> </w: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CD77E4B" wp14:editId="1214D299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446141"/>
                <wp:effectExtent l="0" t="0" r="0" b="0"/>
                <wp:wrapSquare wrapText="bothSides"/>
                <wp:docPr id="3065" name="Group 3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446141"/>
                          <a:chOff x="0" y="0"/>
                          <a:chExt cx="9144" cy="5446141"/>
                        </a:xfrm>
                      </wpg:grpSpPr>
                      <wps:wsp>
                        <wps:cNvPr id="3829" name="Shape 3829"/>
                        <wps:cNvSpPr/>
                        <wps:spPr>
                          <a:xfrm>
                            <a:off x="0" y="0"/>
                            <a:ext cx="9144" cy="5446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461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46141"/>
                                </a:lnTo>
                                <a:lnTo>
                                  <a:pt x="0" y="54461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9D60F1" id="Group 3065" o:spid="_x0000_s1026" style="position:absolute;margin-left:36pt;margin-top:1in;width:.7pt;height:428.85pt;z-index:251667456;mso-position-horizontal-relative:page;mso-position-vertical-relative:page" coordsize="91,544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">
                <v:shape id="Shape 3829" o:spid="_x0000_s1027" style="position:absolute;width:91;height:54461;visibility:visible;mso-wrap-style:square;v-text-anchor:top" coordsize="9144,54461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zfasYA&#10;AADdAAAADwAAAGRycy9kb3ducmV2LnhtbESPQWvCQBSE74X+h+UVetNNLWqMWcUKBbE9VA2eH9nX&#10;JCT7Ns1uTfz3XUHocZiZb5h0PZhGXKhzlWUFL+MIBHFudcWFguz0PopBOI+ssbFMCq7kYL16fEgx&#10;0bbnA12OvhABwi5BBaX3bSKly0sy6Ma2JQ7et+0M+iC7QuoO+wA3jZxE0UwarDgslNjStqS8Pv4a&#10;BV+Z7j/eaL79nJ6HTfXjo3if1Uo9Pw2bJQhPg/8P39s7reA1nizg9iY8Abn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zfasYAAADdAAAADwAAAAAAAAAAAAAAAACYAgAAZHJz&#10;L2Rvd25yZXYueG1sUEsFBgAAAAAEAAQA9QAAAIsDAAAAAA==&#10;" path="m,l9144,r,5446141l,5446141,,e" fillcolor="black" stroked="f" strokeweight="0">
                  <v:stroke miterlimit="83231f" joinstyle="miter"/>
                  <v:path arrowok="t" textboxrect="0,0,9144,5446141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>DELETE</w:t>
      </w:r>
      <w:r w:rsidRPr="00A67C3A">
        <w:rPr>
          <w:color w:val="auto"/>
          <w:sz w:val="26"/>
          <w:u w:val="none"/>
        </w:rPr>
        <w:t xml:space="preserve">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43DFF8C5" wp14:editId="02577875">
                <wp:extent cx="5461445" cy="5084253"/>
                <wp:effectExtent l="0" t="0" r="0" b="0"/>
                <wp:docPr id="3064" name="Group 3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445" cy="5084253"/>
                          <a:chOff x="0" y="0"/>
                          <a:chExt cx="5461445" cy="5084253"/>
                        </a:xfrm>
                      </wpg:grpSpPr>
                      <wps:wsp>
                        <wps:cNvPr id="290" name="Rectangle 290"/>
                        <wps:cNvSpPr/>
                        <wps:spPr>
                          <a:xfrm>
                            <a:off x="30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5429758" y="494144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0" name="Shape 3830"/>
                        <wps:cNvSpPr/>
                        <wps:spPr>
                          <a:xfrm>
                            <a:off x="305" y="5061840"/>
                            <a:ext cx="54293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377" h="9144">
                                <a:moveTo>
                                  <a:pt x="0" y="0"/>
                                </a:moveTo>
                                <a:lnTo>
                                  <a:pt x="5429377" y="0"/>
                                </a:lnTo>
                                <a:lnTo>
                                  <a:pt x="54293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826"/>
                            <a:ext cx="5428488" cy="4789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DFF8C5" id="Group 3064" o:spid="_x0000_s1070" style="width:430.05pt;height:400.35pt;mso-position-horizontal-relative:char;mso-position-vertical-relative:line" coordsize="54614,508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tFFFABRRRQAUUUUAFFFFABRRRQAUUUUAFFFFABRRRQAUUUUAU9c/48o/+vq3/APRyVeqj&#10;rn/HlH/19W//AKOSr1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aKKKACiiigAooooAKKKKACiiigAooooAKKKKACiiigAooooAp65/x5R/&#10;9fVv/wCjkq9VHXP+PKP/AK+rf/0clXq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IdQtLW/sZrK+tobq2uIzHNBNGHjlQjBVlPBBHY1N04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Kevf8eMf/AF9W&#10;/wD6OSrlU9e/48Y/+vq3/wDRyVc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p69/wAeMf8A19W//o5KuVT17/jxj/6+rf8A9HJVy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nr3/HjH/19W//AKOSrlU9e/48Y/8Ar6t//RyVc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">
                <v:rect id="Rectangle 290" o:spid="_x0000_s1071" style="position:absolute;left: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QYsc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5oc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UGLH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072" style="position:absolute;left:54297;top:4941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i9K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CezO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L0q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0" o:spid="_x0000_s1073" style="position:absolute;left:3;top:50618;width:54293;height:91;visibility:visible;mso-wrap-style:square;v-text-anchor:top" coordsize="54293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fJ9cAA&#10;AADdAAAADwAAAGRycy9kb3ducmV2LnhtbERPy4rCMBTdD/gP4QruxlQLg1SjiOADRMQH4vKSXNti&#10;c1OaqPXvzWLA5eG8J7PWVuJJjS8dKxj0ExDE2pmScwXn0/J3BMIHZIOVY1LwJg+zaedngplxLz7Q&#10;8xhyEUPYZ6igCKHOpPS6IIu+72riyN1cYzFE2OTSNPiK4baSwyT5kxZLjg0F1rQoSN+PD6tgu77U&#10;dr1P9flAbmlWO11ur16pXredj0EEasNX/O/eGAXpKI3745v4BOT0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1fJ9cAAAADdAAAADwAAAAAAAAAAAAAAAACYAgAAZHJzL2Rvd25y&#10;ZXYueG1sUEsFBgAAAAAEAAQA9QAAAIUDAAAAAA==&#10;" path="m,l5429377,r,9144l,9144,,e" fillcolor="#b5082e" stroked="f" strokeweight="0">
                  <v:stroke miterlimit="83231f" joinstyle="miter"/>
                  <v:path arrowok="t" textboxrect="0,0,5429377,9144"/>
                </v:shape>
                <v:shape id="Picture 294" o:spid="_x0000_s1074" type="#_x0000_t75" style="position:absolute;top:2588;width:54284;height:478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xH0LFAAAA3AAAAA8AAABkcnMvZG93bnJldi54bWxEj0FrwkAUhO+F/oflFXqru7VSNLqKLRSE&#10;iqBRz8/sMwlm36bZ1cR/7woFj8PMfMNMZp2txIUaXzrW8N5TIIgzZ0rONWzTn7chCB+QDVaOScOV&#10;PMymz08TTIxreU2XTchFhLBPUEMRQp1I6bOCLPqeq4mjd3SNxRBlk0vTYBvhtpJ9pT6lxZLjQoE1&#10;fReUnTZnq2Hg2o/zV3pI50ot9svV3++y3h20fn3p5mMQgbrwCP+3F0ZDfzSA+5l4BOT0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MR9CxQAAANwAAAAPAAAAAAAAAAAAAAAA&#10;AJ8CAABkcnMvZG93bnJldi54bWxQSwUGAAAAAAQABAD3AAAAkQMAAAAA&#10;">
                  <v:imagedata r:id="rId40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224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70B4E0A4" wp14:editId="661AE000">
                <wp:extent cx="5481257" cy="3180777"/>
                <wp:effectExtent l="0" t="0" r="0" b="0"/>
                <wp:docPr id="3093" name="Group 3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257" cy="3180777"/>
                          <a:chOff x="0" y="0"/>
                          <a:chExt cx="5481257" cy="3180777"/>
                        </a:xfrm>
                      </wpg:grpSpPr>
                      <wps:wsp>
                        <wps:cNvPr id="307" name="Rectangle 307"/>
                        <wps:cNvSpPr/>
                        <wps:spPr>
                          <a:xfrm>
                            <a:off x="5449570" y="30379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1" name="Shape 3831"/>
                        <wps:cNvSpPr/>
                        <wps:spPr>
                          <a:xfrm>
                            <a:off x="305" y="3158363"/>
                            <a:ext cx="54491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9189" h="9144">
                                <a:moveTo>
                                  <a:pt x="0" y="0"/>
                                </a:moveTo>
                                <a:lnTo>
                                  <a:pt x="5449189" y="0"/>
                                </a:lnTo>
                                <a:lnTo>
                                  <a:pt x="54491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3144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B4E0A4" id="Group 3093" o:spid="_x0000_s1075" style="width:431.6pt;height:250.45pt;mso-position-horizontal-relative:char;mso-position-vertical-relative:line" coordsize="54812,318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">
                <v:rect id="Rectangle 307" o:spid="_x0000_s1076" style="position:absolute;left:54495;top:3037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Ya38UA&#10;AADcAAAADwAAAGRycy9kb3ducmV2LnhtbESPS4vCQBCE7wv7H4Ze8LZOVsHV6CjiAz36AvXWZNok&#10;bKYnZEYT/fWOsOCxqKqvqNGkMYW4UeVyywp+2hEI4sTqnFMFh/3yuw/CeWSNhWVScCcHk/Hnxwhj&#10;bWve0m3nUxEg7GJUkHlfxlK6JCODrm1L4uBdbGXQB1mlUldYB7gpZCeKetJgzmEhw5JmGSV/u6tR&#10;sOqX09PaPuq0WJxXx81xMN8PvFKtr2Y6BOGp8e/wf3utFXSjX3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Fhrf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1" o:spid="_x0000_s1077" style="position:absolute;left:3;top:31583;width:54491;height:92;visibility:visible;mso-wrap-style:square;v-text-anchor:top" coordsize="54491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1s9sgA&#10;AADdAAAADwAAAGRycy9kb3ducmV2LnhtbESPzU7DMBCE70i8g7VI3KgT+qM01K1oBVIPPZTAocdV&#10;vMSBeJ3GJk3fvq5UieNoZr7RLFaDbURPna8dK0hHCQji0umaKwVfn+9PGQgfkDU2jknBmTyslvd3&#10;C8y1O/EH9UWoRISwz1GBCaHNpfSlIYt+5Fri6H27zmKIsquk7vAU4baRz0kykxZrjgsGW9oYKn+L&#10;P6tgXmzffvqpKdLN4TjLvN7tJ+udUo8Pw+sLiEBD+A/f2lutYJyNU7i+iU9ALi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rWz2yAAAAN0AAAAPAAAAAAAAAAAAAAAAAJgCAABk&#10;cnMvZG93bnJldi54bWxQSwUGAAAAAAQABAD1AAAAjQMAAAAA&#10;" path="m,l5449189,r,9144l,9144,,e" fillcolor="#b5082e" stroked="f" strokeweight="0">
                  <v:stroke miterlimit="83231f" joinstyle="miter"/>
                  <v:path arrowok="t" textboxrect="0,0,5449189,9144"/>
                </v:shape>
                <v:shape id="Picture 312" o:spid="_x0000_s1078" type="#_x0000_t75" style="position:absolute;width:54483;height:314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XyLXFAAAA3AAAAA8AAABkcnMvZG93bnJldi54bWxEj0FrwkAUhO9C/8PyhF5C3WhBYuoqRZC2&#10;l9JEwesj+8wGs29Ddk3Sf98tFHocZuYbZrufbCsG6n3jWMFykYIgrpxuuFZwPh2fMhA+IGtsHZOC&#10;b/Kw3z3MtphrN3JBQxlqESHsc1RgQuhyKX1lyKJfuI44elfXWwxR9rXUPY4Rblu5StO1tNhwXDDY&#10;0cFQdSvvVsGmSJmTJPs0m9vxjS4fg7x8SaUe59PrC4hAU/gP/7XftYLn5Qp+z8QjIH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V8i1xQAAANwAAAAPAAAAAAAAAAAAAAAA&#10;AJ8CAABkcnMvZG93bnJldi54bWxQSwUGAAAAAAQABAD3AAAAkQMAAAAA&#10;">
                  <v:imagedata r:id="rId42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0" w:right="0" w:firstLine="0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0104A79" wp14:editId="7C05E210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3583559"/>
                <wp:effectExtent l="0" t="0" r="0" b="0"/>
                <wp:wrapTopAndBottom/>
                <wp:docPr id="3094" name="Group 3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3583559"/>
                          <a:chOff x="0" y="0"/>
                          <a:chExt cx="9144" cy="3583559"/>
                        </a:xfrm>
                      </wpg:grpSpPr>
                      <wps:wsp>
                        <wps:cNvPr id="3832" name="Shape 3832"/>
                        <wps:cNvSpPr/>
                        <wps:spPr>
                          <a:xfrm>
                            <a:off x="0" y="0"/>
                            <a:ext cx="9144" cy="3583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835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83559"/>
                                </a:lnTo>
                                <a:lnTo>
                                  <a:pt x="0" y="35835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AEA1E7" id="Group 3094" o:spid="_x0000_s1026" style="position:absolute;margin-left:36pt;margin-top:1in;width:.7pt;height:282.15pt;z-index:251668480;mso-position-horizontal-relative:page;mso-position-vertical-relative:page" coordsize="91,35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">
                <v:shape id="Shape 3832" o:spid="_x0000_s1027" style="position:absolute;width:91;height:35835;visibility:visible;mso-wrap-style:square;v-text-anchor:top" coordsize="9144,35835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LthMYA&#10;AADdAAAADwAAAGRycy9kb3ducmV2LnhtbESP3WrCQBSE7wt9h+UUvCm6UaFo6ioqKuIP+PcAh+xp&#10;kjZ7NmRXTd7eFQpeDjPzDTOa1KYQN6pcbllBtxOBIE6szjlVcDkv2wMQziNrLCyTgoYcTMbvbyOM&#10;tb3zkW4nn4oAYRejgsz7MpbSJRkZdB1bEgfvx1YGfZBVKnWF9wA3hexF0Zc0mHNYyLCkeUbJ3+lq&#10;FCymh/WsGaaN3a52+/zzF7tDuVGq9VFPv0F4qv0r/N9eawX9Qb8HzzfhCc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rLthMYAAADdAAAADwAAAAAAAAAAAAAAAACYAgAAZHJz&#10;L2Rvd25yZXYueG1sUEsFBgAAAAAEAAQA9QAAAIsDAAAAAA==&#10;" path="m,l9144,r,3583559l,3583559,,e" fillcolor="black" stroked="f" strokeweight="0">
                  <v:stroke miterlimit="83231f" joinstyle="miter"/>
                  <v:path arrowok="t" textboxrect="0,0,9144,3583559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ab/>
        <w:t xml:space="preserve"> </w:t>
      </w:r>
      <w:r w:rsidRPr="00A67C3A">
        <w:rPr>
          <w:color w:val="auto"/>
          <w:u w:val="none"/>
        </w:rPr>
        <w:br w:type="page"/>
      </w:r>
    </w:p>
    <w:p w:rsidR="00585033" w:rsidRPr="00A67C3A" w:rsidRDefault="00A67C3A">
      <w:pPr>
        <w:spacing w:after="0" w:line="259" w:lineRule="auto"/>
        <w:ind w:left="-5" w:right="0"/>
        <w:jc w:val="left"/>
        <w:rPr>
          <w:color w:val="auto"/>
          <w:u w:val="none"/>
        </w:rPr>
      </w:pPr>
      <w:r>
        <w:rPr>
          <w:color w:val="auto"/>
          <w:sz w:val="32"/>
          <w:u w:val="none"/>
        </w:rPr>
        <w:lastRenderedPageBreak/>
        <w:t xml:space="preserve">Trick </w:t>
      </w:r>
      <w:r w:rsidR="00FE46D5" w:rsidRPr="00A67C3A">
        <w:rPr>
          <w:color w:val="auto"/>
          <w:sz w:val="32"/>
          <w:u w:val="none"/>
        </w:rPr>
        <w:t>Handler:</w:t>
      </w:r>
      <w:r w:rsidR="00FE46D5" w:rsidRPr="00A67C3A">
        <w:rPr>
          <w:color w:val="auto"/>
          <w:sz w:val="32"/>
          <w:u w:val="none"/>
        </w:rPr>
        <w:t xml:space="preserve"> </w: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8BE856A" wp14:editId="1010E1E4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261737"/>
                <wp:effectExtent l="0" t="0" r="0" b="0"/>
                <wp:wrapSquare wrapText="bothSides"/>
                <wp:docPr id="3114" name="Group 3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261737"/>
                          <a:chOff x="0" y="0"/>
                          <a:chExt cx="9144" cy="5261737"/>
                        </a:xfrm>
                      </wpg:grpSpPr>
                      <wps:wsp>
                        <wps:cNvPr id="3833" name="Shape 3833"/>
                        <wps:cNvSpPr/>
                        <wps:spPr>
                          <a:xfrm>
                            <a:off x="0" y="0"/>
                            <a:ext cx="9144" cy="5261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6173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61737"/>
                                </a:lnTo>
                                <a:lnTo>
                                  <a:pt x="0" y="52617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FDE618" id="Group 3114" o:spid="_x0000_s1026" style="position:absolute;margin-left:36pt;margin-top:1in;width:.7pt;height:414.3pt;z-index:251669504;mso-position-horizontal-relative:page;mso-position-vertical-relative:page" coordsize="91,526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">
                <v:shape id="Shape 3833" o:spid="_x0000_s1027" style="position:absolute;width:91;height:52617;visibility:visible;mso-wrap-style:square;v-text-anchor:top" coordsize="9144,52617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UnlMIA&#10;AADdAAAADwAAAGRycy9kb3ducmV2LnhtbESPT4vCMBTE7wt+h/AEb2tiCyLVKCIIXv1z2OOzebbF&#10;5qUmUauf3iws7HGYmd8wi1VvW/EgHxrHGiZjBYK4dKbhSsPpuP2egQgR2WDrmDS8KMBqOfhaYGHc&#10;k/f0OMRKJAiHAjXUMXaFlKGsyWIYu444eRfnLcYkfSWNx2eC21ZmSk2lxYbTQo0dbWoqr4e71bBT&#10;W/lT5d35fVPhlE0z2fvJRevRsF/PQUTq43/4r70zGvJZnsPvm/QE5PI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JSeUwgAAAN0AAAAPAAAAAAAAAAAAAAAAAJgCAABkcnMvZG93&#10;bnJldi54bWxQSwUGAAAAAAQABAD1AAAAhwMAAAAA&#10;" path="m,l9144,r,5261737l,5261737,,e" fillcolor="black" stroked="f" strokeweight="0">
                  <v:stroke miterlimit="83231f" joinstyle="miter"/>
                  <v:path arrowok="t" textboxrect="0,0,9144,5261737"/>
                </v:shape>
                <w10:wrap type="square" anchorx="page" anchory="page"/>
              </v:group>
            </w:pict>
          </mc:Fallback>
        </mc:AlternateContent>
      </w:r>
      <w:r w:rsidR="00A67C3A">
        <w:rPr>
          <w:color w:val="auto"/>
          <w:u w:val="none"/>
        </w:rPr>
        <w:t>This</w:t>
      </w:r>
      <w:r w:rsidRPr="00A67C3A">
        <w:rPr>
          <w:color w:val="auto"/>
          <w:u w:val="none"/>
        </w:rPr>
        <w:t xml:space="preserve"> handler redirects the user to one of 5 random webpages no matter what they ask for in a GET</w:t>
      </w:r>
      <w:r w:rsidRPr="00A67C3A">
        <w:rPr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>request.</w:t>
      </w: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72B6AC03" wp14:editId="64F1D42B">
                <wp:extent cx="5642802" cy="4374068"/>
                <wp:effectExtent l="0" t="0" r="0" b="0"/>
                <wp:docPr id="3113" name="Group 3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2802" cy="4374068"/>
                          <a:chOff x="0" y="0"/>
                          <a:chExt cx="5642802" cy="4374068"/>
                        </a:xfrm>
                      </wpg:grpSpPr>
                      <wps:wsp>
                        <wps:cNvPr id="3104" name="Rectangle 3104"/>
                        <wps:cNvSpPr/>
                        <wps:spPr>
                          <a:xfrm>
                            <a:off x="305" y="0"/>
                            <a:ext cx="752385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  <w:u w:val="none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26"/>
                                  <w:u w:val="none"/>
                                </w:rPr>
                                <w:t>Page #1: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567182" y="0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5611114" y="42312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4" name="Shape 3834"/>
                        <wps:cNvSpPr/>
                        <wps:spPr>
                          <a:xfrm>
                            <a:off x="305" y="4351654"/>
                            <a:ext cx="56107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0734" h="9144">
                                <a:moveTo>
                                  <a:pt x="0" y="0"/>
                                </a:moveTo>
                                <a:lnTo>
                                  <a:pt x="5610734" y="0"/>
                                </a:lnTo>
                                <a:lnTo>
                                  <a:pt x="56107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150"/>
                            <a:ext cx="5609844" cy="4146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B6AC03" id="Group 3113" o:spid="_x0000_s1079" style="width:444.3pt;height:344.4pt;mso-position-horizontal-relative:char;mso-position-vertical-relative:line" coordsize="56428,437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">
                <v:rect id="Rectangle 3104" o:spid="_x0000_s1080" style="position:absolute;left:3;width:7523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Alv8cA&#10;AADd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s+gJ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HAJb/HAAAA3QAAAA8AAAAAAAAAAAAAAAAAmAIAAGRy&#10;cy9kb3ducmV2LnhtbFBLBQYAAAAABAAEAPUAAACMAwAAAAA=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  <w:u w:val="none"/>
                          </w:rPr>
                        </w:pPr>
                        <w:r w:rsidRPr="00A67C3A">
                          <w:rPr>
                            <w:color w:val="auto"/>
                            <w:sz w:val="26"/>
                            <w:u w:val="none"/>
                          </w:rPr>
                          <w:t>Page #1:</w:t>
                        </w:r>
                      </w:p>
                    </w:txbxContent>
                  </v:textbox>
                </v:rect>
                <v:rect id="Rectangle 3107" o:spid="_x0000_s1081" style="position:absolute;left:5671;width:495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K7yMcA&#10;AADdAAAADwAAAGRycy9kb3ducmV2LnhtbESPQWvCQBSE7wX/w/IEb3WjQhtTVxG1mGObCNrbI/ua&#10;hGbfhuzWpP56t1DocZiZb5jVZjCNuFLnassKZtMIBHFhdc2lglP++hiDcB5ZY2OZFPyQg8169LDC&#10;RNue3+ma+VIECLsEFVTet4mUrqjIoJvaljh4n7Yz6IPsSqk77APcNHIeRU/SYM1hocKWdhUVX9m3&#10;UXCM2+0ltbe+bA4fx/PbebnPl16pyXjYvoDwNPj/8F871QoWs+gZ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Su8jHAAAA3QAAAA8AAAAAAAAAAAAAAAAAmAIAAGRy&#10;cy9kb3ducmV2LnhtbFBLBQYAAAAABAAEAPUAAACM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o:spid="_x0000_s1082" style="position:absolute;left:56111;top:4231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Z1+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2dfnEAAAA3AAAAA8AAAAAAAAAAAAAAAAAmAIAAGRycy9k&#10;b3ducmV2LnhtbFBLBQYAAAAABAAEAPUAAACJ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4" o:spid="_x0000_s1083" style="position:absolute;left:3;top:43516;width:56107;height:91;visibility:visible;mso-wrap-style:square;v-text-anchor:top" coordsize="56107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pEOccA&#10;AADdAAAADwAAAGRycy9kb3ducmV2LnhtbESPQWvCQBSE74L/YXlCL1I3NkU0uoqUFkUEaZRCb8/s&#10;Mwlm34bsVuO/d4WCx2FmvmFmi9ZU4kKNKy0rGA4iEMSZ1SXnCg77r9cxCOeRNVaWScGNHCzm3c4M&#10;E22v/E2X1OciQNglqKDwvk6kdFlBBt3A1sTBO9nGoA+yyaVu8BrgppJvUTSSBksOCwXW9FFQdk7/&#10;jIJcrrb94+78eYpH6cTQT33YmF+lXnrtcgrCU+uf4f/2WiuIx/E7PN6EJyD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qRDnHAAAA3QAAAA8AAAAAAAAAAAAAAAAAmAIAAGRy&#10;cy9kb3ducmV2LnhtbFBLBQYAAAAABAAEAPUAAACMAwAAAAA=&#10;" path="m,l5610734,r,9144l,9144,,e" fillcolor="#b5082e" stroked="f" strokeweight="0">
                  <v:stroke miterlimit="83231f" joinstyle="miter"/>
                  <v:path arrowok="t" textboxrect="0,0,5610734,9144"/>
                </v:shape>
                <v:shape id="Picture 339" o:spid="_x0000_s1084" type="#_x0000_t75" style="position:absolute;top:1841;width:56098;height:414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yzo3GAAAA3AAAAA8AAABkcnMvZG93bnJldi54bWxEj1trwkAUhN+F/oflFHwR3XihaOoq4oXm&#10;TbQiPh6zp0kwezZk15j++25B8HGYmW+Y+bI1pWiodoVlBcNBBII4tbrgTMHpe9efgnAeWWNpmRT8&#10;koPl4q0zx1jbBx+oOfpMBAi7GBXk3lexlC7NyaAb2Io4eD+2NuiDrDOpa3wEuCnlKIo+pMGCw0KO&#10;Fa1zSm/Hu1HQu18221Uz2UfJ6Fqcvzg5DC9Wqe57u/oE4an1r/CznWgF4/EM/s+EI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3LOjcYAAADcAAAADwAAAAAAAAAAAAAA&#10;AACfAgAAZHJzL2Rvd25yZXYueG1sUEsFBgAAAAAEAAQA9wAAAJIDAAAAAA==&#10;">
                  <v:imagedata r:id="rId44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C6550CF" wp14:editId="45D9F136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403469"/>
                <wp:effectExtent l="0" t="0" r="0" b="0"/>
                <wp:wrapSquare wrapText="bothSides"/>
                <wp:docPr id="3312" name="Group 3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403469"/>
                          <a:chOff x="0" y="0"/>
                          <a:chExt cx="9144" cy="5403469"/>
                        </a:xfrm>
                      </wpg:grpSpPr>
                      <wps:wsp>
                        <wps:cNvPr id="3835" name="Shape 3835"/>
                        <wps:cNvSpPr/>
                        <wps:spPr>
                          <a:xfrm>
                            <a:off x="0" y="0"/>
                            <a:ext cx="9144" cy="5403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0346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03469"/>
                                </a:lnTo>
                                <a:lnTo>
                                  <a:pt x="0" y="54034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6DA80F" id="Group 3312" o:spid="_x0000_s1026" style="position:absolute;margin-left:36pt;margin-top:1in;width:.7pt;height:425.45pt;z-index:251670528;mso-position-horizontal-relative:page;mso-position-vertical-relative:page" coordsize="91,54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">
                <v:shape id="Shape 3835" o:spid="_x0000_s1027" style="position:absolute;width:91;height:54034;visibility:visible;mso-wrap-style:square;v-text-anchor:top" coordsize="9144,54034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ZVOsUA&#10;AADdAAAADwAAAGRycy9kb3ducmV2LnhtbESPQWsCMRSE7wX/Q3iCt5pYqchqFBGEehGqLXp8bJ67&#10;i5uX3U002/76plDocZiZb5jlure1eFDnK8caJmMFgjh3puJCw8dp9zwH4QOywdoxafgiD+vV4GmJ&#10;mXGR3+lxDIVIEPYZaihDaDIpfV6SRT92DXHyrq6zGJLsCmk6jAlua/mi1ExarDgtlNjQtqT8drxb&#10;DafPKCm/zA4q2ja2++/2rHat1qNhv1mACNSH//Bf+81omM6nr/D7Jj0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llU6xQAAAN0AAAAPAAAAAAAAAAAAAAAAAJgCAABkcnMv&#10;ZG93bnJldi54bWxQSwUGAAAAAAQABAD1AAAAigMAAAAA&#10;" path="m,l9144,r,5403469l,5403469,,e" fillcolor="black" stroked="f" strokeweight="0">
                  <v:stroke miterlimit="83231f" joinstyle="miter"/>
                  <v:path arrowok="t" textboxrect="0,0,9144,5403469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>Page #2:</w:t>
      </w:r>
      <w:r w:rsidRPr="00A67C3A">
        <w:rPr>
          <w:color w:val="auto"/>
          <w:sz w:val="26"/>
          <w:u w:val="none"/>
        </w:rPr>
        <w:t xml:space="preserve">  </w:t>
      </w:r>
    </w:p>
    <w:p w:rsidR="00585033" w:rsidRPr="00A67C3A" w:rsidRDefault="00FE46D5">
      <w:pPr>
        <w:spacing w:after="118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5507808E" wp14:editId="1BDB9C8F">
                <wp:extent cx="6190856" cy="4868297"/>
                <wp:effectExtent l="0" t="0" r="0" b="0"/>
                <wp:docPr id="3311" name="Group 3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0856" cy="4868297"/>
                          <a:chOff x="0" y="0"/>
                          <a:chExt cx="6190856" cy="4868297"/>
                        </a:xfrm>
                      </wpg:grpSpPr>
                      <wps:wsp>
                        <wps:cNvPr id="356" name="Rectangle 356"/>
                        <wps:cNvSpPr/>
                        <wps:spPr>
                          <a:xfrm>
                            <a:off x="305" y="0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05" y="242315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6" name="Shape 3836"/>
                        <wps:cNvSpPr/>
                        <wps:spPr>
                          <a:xfrm>
                            <a:off x="305" y="1005839"/>
                            <a:ext cx="61532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277" h="9144">
                                <a:moveTo>
                                  <a:pt x="0" y="0"/>
                                </a:moveTo>
                                <a:lnTo>
                                  <a:pt x="6153277" y="0"/>
                                </a:lnTo>
                                <a:lnTo>
                                  <a:pt x="61532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6153658" y="4700651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7" name="Shape 3837"/>
                        <wps:cNvSpPr/>
                        <wps:spPr>
                          <a:xfrm>
                            <a:off x="305" y="4845430"/>
                            <a:ext cx="61532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277" h="9144">
                                <a:moveTo>
                                  <a:pt x="0" y="0"/>
                                </a:moveTo>
                                <a:lnTo>
                                  <a:pt x="6153277" y="0"/>
                                </a:lnTo>
                                <a:lnTo>
                                  <a:pt x="61532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5" name="Picture 36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0849"/>
                            <a:ext cx="614934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5209"/>
                            <a:ext cx="6152388" cy="3776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7808E" id="Group 3311" o:spid="_x0000_s1085" style="width:487.45pt;height:383.35pt;mso-position-horizontal-relative:char;mso-position-vertical-relative:line" coordsize="61908,486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">
                <v:rect id="Rectangle 356" o:spid="_x0000_s1086" style="position:absolute;left:3;width:49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mQW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emQWc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" o:spid="_x0000_s1087" style="position:absolute;left:3;top:2423;width:49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U1w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6lNcLHAAAA3AAAAA8AAAAAAAAAAAAAAAAAmAIAAGRy&#10;cy9kb3ducmV2LnhtbFBLBQYAAAAABAAEAPUAAACM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6" o:spid="_x0000_s1088" style="position:absolute;left:3;top:10058;width:61532;height:91;visibility:visible;mso-wrap-style:square;v-text-anchor:top" coordsize="61532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BKEsUA&#10;AADdAAAADwAAAGRycy9kb3ducmV2LnhtbESPQWvCQBSE70L/w/IKvelGpUFiNiKC0ostRqH19si+&#10;JqHZtyG7mvjvu4LgcZiZb5h0NZhGXKlztWUF00kEgriwuuZSwem4HS9AOI+ssbFMCm7kYJW9jFJM&#10;tO35QNfclyJA2CWooPK+TaR0RUUG3cS2xMH7tZ1BH2RXSt1hH+CmkbMoiqXBmsNChS1tKir+8otR&#10;sPvZFo7W56/c5u+f0+HwzW7PSr29DuslCE+Df4Yf7Q+tYL6Yx3B/E56Az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0EoSxQAAAN0AAAAPAAAAAAAAAAAAAAAAAJgCAABkcnMv&#10;ZG93bnJldi54bWxQSwUGAAAAAAQABAD1AAAAigMAAAAA&#10;" path="m,l6153277,r,9144l,9144,,e" fillcolor="#b5082e" stroked="f" strokeweight="0">
                  <v:stroke miterlimit="83231f" joinstyle="miter"/>
                  <v:path arrowok="t" textboxrect="0,0,6153277,9144"/>
                </v:shape>
                <v:rect id="Rectangle 359" o:spid="_x0000_s1089" style="position:absolute;left:61536;top:47006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YEK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gQr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7" o:spid="_x0000_s1090" style="position:absolute;left:3;top:48454;width:61532;height:91;visibility:visible;mso-wrap-style:square;v-text-anchor:top" coordsize="61532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zvicUA&#10;AADdAAAADwAAAGRycy9kb3ducmV2LnhtbESPT4vCMBTE7wv7HcITvG1TFf/QNYosKF50sQrq7dG8&#10;bYvNS2mi1m9vFgSPw8z8hpnOW1OJGzWutKygF8UgiDOrS84VHPbLrwkI55E1VpZJwYMczGefH1NM&#10;tL3zjm6pz0WAsEtQQeF9nUjpsoIMusjWxMH7s41BH2STS93gPcBNJftxPJIGSw4LBdb0U1B2Sa9G&#10;weq0zBwtzr+pTYfbXrs7stuwUt1Ou/gG4an17/CrvdYKBpPBGP7fhCc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nO+JxQAAAN0AAAAPAAAAAAAAAAAAAAAAAJgCAABkcnMv&#10;ZG93bnJldi54bWxQSwUGAAAAAAQABAD1AAAAigMAAAAA&#10;" path="m,l6153277,r,9144l,9144,,e" fillcolor="#b5082e" stroked="f" strokeweight="0">
                  <v:stroke miterlimit="83231f" joinstyle="miter"/>
                  <v:path arrowok="t" textboxrect="0,0,6153277,9144"/>
                </v:shape>
                <v:shape id="Picture 365" o:spid="_x0000_s1091" type="#_x0000_t75" style="position:absolute;top:4508;width:61493;height:5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lQbvFAAAA3AAAAA8AAABkcnMvZG93bnJldi54bWxEj0FrwkAUhO8F/8PyBG91U0tDSbORqhRD&#10;L6KW4vGRfSaL2bchu5r477uFQo/DzHzD5MvRtuJGvTeOFTzNExDEldOGawVfx4/HVxA+IGtsHZOC&#10;O3lYFpOHHDPtBt7T7RBqESHsM1TQhNBlUvqqIYt+7jri6J1dbzFE2ddS9zhEuG3lIklSadFwXGiw&#10;o3VD1eVwtQpO37vPrduYYbVNx92xLU+mXpRKzabj+xuIQGP4D/+1S63gOX2B3zPxCMj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JUG7xQAAANwAAAAPAAAAAAAAAAAAAAAA&#10;AJ8CAABkcnMvZG93bnJldi54bWxQSwUGAAAAAAQABAD3AAAAkQMAAAAA&#10;">
                  <v:imagedata r:id="rId47" o:title=""/>
                </v:shape>
                <v:shape id="Picture 367" o:spid="_x0000_s1092" type="#_x0000_t75" style="position:absolute;top:10452;width:61523;height:37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Hvs/FAAAA3AAAAA8AAABkcnMvZG93bnJldi54bWxEj09rwkAUxO8Fv8PyhN7qRsWo0VVEEXvo&#10;xb/o7ZF9JsHs25DdmvTbdwsFj8PM/IaZL1tTiifVrrCsoN+LQBCnVhecKTgdtx8TEM4jaywtk4If&#10;crBcdN7mmGjb8J6eB5+JAGGXoILc+yqR0qU5GXQ9WxEH725rgz7IOpO6xibATSkHURRLgwWHhRwr&#10;WueUPg7fRkF0ud7uq6LcHHcxj3bNefp1G3il3rvtagbCU+tf4f/2p1YwjMfwdyYcAb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x77PxQAAANwAAAAPAAAAAAAAAAAAAAAA&#10;AJ8CAABkcnMvZG93bnJldi54bWxQSwUGAAAAAAQABAD3AAAAkQMAAAAA&#10;">
                  <v:imagedata r:id="rId48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color w:val="auto"/>
          <w:sz w:val="26"/>
          <w:u w:val="none"/>
        </w:rPr>
        <w:t>Page #3:</w:t>
      </w:r>
      <w:r w:rsidRPr="00A67C3A">
        <w:rPr>
          <w:color w:val="auto"/>
          <w:sz w:val="26"/>
          <w:u w:val="none"/>
        </w:rPr>
        <w:t xml:space="preserve"> </w:t>
      </w:r>
    </w:p>
    <w:p w:rsidR="00585033" w:rsidRPr="00A67C3A" w:rsidRDefault="00FE46D5">
      <w:pPr>
        <w:spacing w:after="12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5311CCAD" wp14:editId="6CE5E18F">
                <wp:extent cx="4686287" cy="5514727"/>
                <wp:effectExtent l="0" t="0" r="0" b="0"/>
                <wp:docPr id="3400" name="Group 3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287" cy="5514727"/>
                          <a:chOff x="0" y="0"/>
                          <a:chExt cx="4686287" cy="5514727"/>
                        </a:xfrm>
                      </wpg:grpSpPr>
                      <wps:wsp>
                        <wps:cNvPr id="380" name="Rectangle 380"/>
                        <wps:cNvSpPr/>
                        <wps:spPr>
                          <a:xfrm>
                            <a:off x="4649089" y="5347081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8" name="Shape 3838"/>
                        <wps:cNvSpPr/>
                        <wps:spPr>
                          <a:xfrm>
                            <a:off x="305" y="5491861"/>
                            <a:ext cx="46488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835" h="9144">
                                <a:moveTo>
                                  <a:pt x="0" y="0"/>
                                </a:moveTo>
                                <a:lnTo>
                                  <a:pt x="4648835" y="0"/>
                                </a:lnTo>
                                <a:lnTo>
                                  <a:pt x="46488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5471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11CCAD" id="Group 3400" o:spid="_x0000_s1093" style="width:369pt;height:434.25pt;mso-position-horizontal-relative:char;mso-position-vertical-relative:line" coordsize="46862,551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">
                <v:rect id="Rectangle 380" o:spid="_x0000_s1094" style="position:absolute;left:46490;top:53470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yB8c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8sgfH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8" o:spid="_x0000_s1095" style="position:absolute;left:3;top:54918;width:46488;height:92;visibility:visible;mso-wrap-style:square;v-text-anchor:top" coordsize="464883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rIQcQA&#10;AADdAAAADwAAAGRycy9kb3ducmV2LnhtbERPW0vDMBR+F/wP4Qh7c6kWXanLhgw2horgbuzx2Byb&#10;sOakNLGt/948CD5+fPf5cnSN6KkL1rOCu2kGgrjy2nKt4LBf3xYgQkTW2HgmBT8UYLm4vppjqf3A&#10;H9TvYi1SCIcSFZgY21LKUBlyGKa+JU7cl+8cxgS7WuoOhxTuGnmfZY/SoeXUYLCllaHqsvt2Ct7b&#10;s7Wrovo8DXn/cHzbzF4u5lWpyc34/AQi0hj/xX/urVaQF3mam96kJy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KyEHEAAAA3QAAAA8AAAAAAAAAAAAAAAAAmAIAAGRycy9k&#10;b3ducmV2LnhtbFBLBQYAAAAABAAEAPUAAACJAwAAAAA=&#10;" path="m,l4648835,r,9144l,9144,,e" fillcolor="#b5082e" stroked="f" strokeweight="0">
                  <v:stroke miterlimit="83231f" joinstyle="miter"/>
                  <v:path arrowok="t" textboxrect="0,0,4648835,9144"/>
                </v:shape>
                <v:shape id="Picture 387" o:spid="_x0000_s1096" type="#_x0000_t75" style="position:absolute;width:46482;height:54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BIN/IAAAA3AAAAA8AAABkcnMvZG93bnJldi54bWxEj09rwkAUxO+FfoflFbwU3aSBqtFVtCC0&#10;eCj1D+rtkX1Nlmbfhuxq0m/fLRR6HGbmN8x82dta3Kj1xrGCdJSAIC6cNlwqOOw3wwkIH5A11o5J&#10;wTd5WC7u7+aYa9fxB912oRQRwj5HBVUITS6lLyqy6EeuIY7ep2sthijbUuoWuwi3tXxKkmdp0XBc&#10;qLChl4qKr93VKnjP0LxdimPWpWa73j5ON+dTnyo1eOhXMxCB+vAf/mu/agXZZAy/Z+IR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ASDfyAAAANwAAAAPAAAAAAAAAAAA&#10;AAAAAJ8CAABkcnMvZG93bnJldi54bWxQSwUGAAAAAAQABAD3AAAAlAMAAAAA&#10;">
                  <v:imagedata r:id="rId50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A0B2D8D" wp14:editId="29DF44C7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775325"/>
                <wp:effectExtent l="0" t="0" r="0" b="0"/>
                <wp:wrapSquare wrapText="bothSides"/>
                <wp:docPr id="3402" name="Group 3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775325"/>
                          <a:chOff x="0" y="0"/>
                          <a:chExt cx="9144" cy="5775325"/>
                        </a:xfrm>
                      </wpg:grpSpPr>
                      <wps:wsp>
                        <wps:cNvPr id="3839" name="Shape 3839"/>
                        <wps:cNvSpPr/>
                        <wps:spPr>
                          <a:xfrm>
                            <a:off x="0" y="0"/>
                            <a:ext cx="9144" cy="5775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753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75325"/>
                                </a:lnTo>
                                <a:lnTo>
                                  <a:pt x="0" y="57753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E0071C" id="Group 3402" o:spid="_x0000_s1026" style="position:absolute;margin-left:36pt;margin-top:1in;width:.7pt;height:454.75pt;z-index:251671552;mso-position-horizontal-relative:page;mso-position-vertical-relative:page" coordsize="91,57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">
                <v:shape id="Shape 3839" o:spid="_x0000_s1027" style="position:absolute;width:91;height:57753;visibility:visible;mso-wrap-style:square;v-text-anchor:top" coordsize="9144,5775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+OzMQA&#10;AADdAAAADwAAAGRycy9kb3ducmV2LnhtbESPQWsCMRSE70L/Q3gFb5rYBbFbo0iLsD1J1Utvj83r&#10;7rablyV51fXfN4VCj8PMfMOst6Pv1YVi6gJbWMwNKOI6uI4bC+fTfrYClQTZYR+YLNwowXZzN1lj&#10;6cKV3+hylEZlCKcSLbQiQ6l1qlvymOZhIM7eR4geJcvYaBfxmuG+1w/GLLXHjvNCiwM9t1R/Hb+9&#10;hffm8GrMp6RKTKyKs9u7F+qtnd6PuydQQqP8h//albNQrIpH+H2Tn4De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vjszEAAAA3QAAAA8AAAAAAAAAAAAAAAAAmAIAAGRycy9k&#10;b3ducmV2LnhtbFBLBQYAAAAABAAEAPUAAACJAwAAAAA=&#10;" path="m,l9144,r,5775325l,5775325,,e" fillcolor="black" stroked="f" strokeweight="0">
                  <v:stroke miterlimit="83231f" joinstyle="miter"/>
                  <v:path arrowok="t" textboxrect="0,0,9144,5775325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>Page #4:</w:t>
      </w:r>
      <w:r w:rsidRPr="00A67C3A">
        <w:rPr>
          <w:color w:val="auto"/>
          <w:sz w:val="26"/>
          <w:u w:val="none"/>
        </w:rPr>
        <w:t xml:space="preserve"> </w:t>
      </w:r>
    </w:p>
    <w:p w:rsidR="00585033" w:rsidRPr="00A67C3A" w:rsidRDefault="00FE46D5">
      <w:pPr>
        <w:spacing w:after="6333" w:line="259" w:lineRule="auto"/>
        <w:ind w:left="-1440" w:right="156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55E55DD" wp14:editId="3F10FBBE">
                <wp:simplePos x="0" y="0"/>
                <wp:positionH relativeFrom="page">
                  <wp:posOffset>457200</wp:posOffset>
                </wp:positionH>
                <wp:positionV relativeFrom="page">
                  <wp:posOffset>914350</wp:posOffset>
                </wp:positionV>
                <wp:extent cx="9144" cy="8188198"/>
                <wp:effectExtent l="0" t="0" r="0" b="0"/>
                <wp:wrapTopAndBottom/>
                <wp:docPr id="3133" name="Group 3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188198"/>
                          <a:chOff x="0" y="0"/>
                          <a:chExt cx="9144" cy="8188198"/>
                        </a:xfrm>
                      </wpg:grpSpPr>
                      <wps:wsp>
                        <wps:cNvPr id="3840" name="Shape 3840"/>
                        <wps:cNvSpPr/>
                        <wps:spPr>
                          <a:xfrm>
                            <a:off x="0" y="0"/>
                            <a:ext cx="9144" cy="8188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881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88198"/>
                                </a:lnTo>
                                <a:lnTo>
                                  <a:pt x="0" y="81881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EBC93" id="Group 3133" o:spid="_x0000_s1026" style="position:absolute;margin-left:36pt;margin-top:1in;width:.7pt;height:644.75pt;z-index:251672576;mso-position-horizontal-relative:page;mso-position-vertical-relative:page" coordsize="91,8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">
                <v:shape id="Shape 3840" o:spid="_x0000_s1027" style="position:absolute;width:91;height:81881;visibility:visible;mso-wrap-style:square;v-text-anchor:top" coordsize="9144,81881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iYYMMA&#10;AADdAAAADwAAAGRycy9kb3ducmV2LnhtbERPTWvCQBC9C/6HZYTedGNbikRXEYvWUlHUgHgbsmMS&#10;zM6G7NbEf+8eBI+P9z2ZtaYUN6pdYVnBcBCBIE6tLjhTkByX/REI55E1lpZJwZ0czKbdzgRjbRve&#10;0+3gMxFC2MWoIPe+iqV0aU4G3cBWxIG72NqgD7DOpK6xCeGmlO9R9CUNFhwacqxokVN6PfwbBdfv&#10;c7HNXNLI0+9mtf7ZJLs/jpR667XzMQhPrX+Jn+61VvAx+gz7w5vwBO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MiYYMMAAADdAAAADwAAAAAAAAAAAAAAAACYAgAAZHJzL2Rv&#10;d25yZXYueG1sUEsFBgAAAAAEAAQA9QAAAIgDAAAAAA==&#10;" path="m,l9144,r,8188198l,8188198,,e" fillcolor="black" stroked="f" strokeweight="0">
                  <v:stroke miterlimit="83231f" joinstyle="miter"/>
                  <v:path arrowok="t" textboxrect="0,0,9144,8188198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99676A0" wp14:editId="6C51A05A">
                <wp:simplePos x="0" y="0"/>
                <wp:positionH relativeFrom="column">
                  <wp:posOffset>-304</wp:posOffset>
                </wp:positionH>
                <wp:positionV relativeFrom="paragraph">
                  <wp:posOffset>50</wp:posOffset>
                </wp:positionV>
                <wp:extent cx="5443157" cy="4322705"/>
                <wp:effectExtent l="0" t="0" r="0" b="0"/>
                <wp:wrapSquare wrapText="bothSides"/>
                <wp:docPr id="3130" name="Group 3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3157" cy="4322705"/>
                          <a:chOff x="0" y="0"/>
                          <a:chExt cx="5443157" cy="4322705"/>
                        </a:xfrm>
                      </wpg:grpSpPr>
                      <wps:wsp>
                        <wps:cNvPr id="400" name="Rectangle 400"/>
                        <wps:cNvSpPr/>
                        <wps:spPr>
                          <a:xfrm>
                            <a:off x="5411470" y="386245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1" name="Shape 3841"/>
                        <wps:cNvSpPr/>
                        <wps:spPr>
                          <a:xfrm>
                            <a:off x="305" y="3982847"/>
                            <a:ext cx="54110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1089" h="9144">
                                <a:moveTo>
                                  <a:pt x="0" y="0"/>
                                </a:moveTo>
                                <a:lnTo>
                                  <a:pt x="5411089" y="0"/>
                                </a:lnTo>
                                <a:lnTo>
                                  <a:pt x="54110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" name="Rectangle 3102"/>
                        <wps:cNvSpPr/>
                        <wps:spPr>
                          <a:xfrm>
                            <a:off x="305" y="4155059"/>
                            <a:ext cx="752385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  <w:u w:val="none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26"/>
                                  <w:u w:val="none"/>
                                </w:rPr>
                                <w:t>Page #5: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567182" y="4155059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3968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676A0" id="Group 3130" o:spid="_x0000_s1097" style="position:absolute;left:0;text-align:left;margin-left:0;margin-top:0;width:428.6pt;height:340.35pt;z-index:251673600;mso-position-horizontal-relative:text;mso-position-vertical-relative:text" coordsize="54431,432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">
                <v:rect id="Rectangle 400" o:spid="_x0000_s1098" style="position:absolute;left:54114;top:3862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Pzs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VPzsMAAADcAAAADwAAAAAAAAAAAAAAAACYAgAAZHJzL2Rv&#10;d25yZXYueG1sUEsFBgAAAAAEAAQA9QAAAIg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1" o:spid="_x0000_s1099" style="position:absolute;left:3;top:39828;width:54110;height:91;visibility:visible;mso-wrap-style:square;v-text-anchor:top" coordsize="54110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fAMsUA&#10;AADdAAAADwAAAGRycy9kb3ducmV2LnhtbESPzWrDMBCE74W8g9hAb40cp4TgRjYhEOghUPJz6W2x&#10;NpaJtTKSYrt9+qpQ6HGYnW92ttVkOzGQD61jBctFBoK4drrlRsH1cnjZgAgRWWPnmBR8UYCqnD1t&#10;sdBu5BMN59iIBOFQoAITY19IGWpDFsPC9cTJuzlvMSbpG6k9jgluO5ln2VpabDk1GOxpb6i+nx82&#10;vbG2uf0+hOHx4af8cjTNyX2OSj3Pp90biEhT/D/+S79rBavN6xJ+1yQEy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l8AyxQAAAN0AAAAPAAAAAAAAAAAAAAAAAJgCAABkcnMv&#10;ZG93bnJldi54bWxQSwUGAAAAAAQABAD1AAAAigMAAAAA&#10;" path="m,l5411089,r,9144l,9144,,e" fillcolor="#b5082e" stroked="f" strokeweight="0">
                  <v:stroke miterlimit="83231f" joinstyle="miter"/>
                  <v:path arrowok="t" textboxrect="0,0,5411089,9144"/>
                </v:shape>
                <v:rect id="Rectangle 3102" o:spid="_x0000_s1100" style="position:absolute;left:3;top:41550;width:7523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UYUM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A+jE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RhQxQAAAN0AAAAPAAAAAAAAAAAAAAAAAJgCAABkcnMv&#10;ZG93bnJldi54bWxQSwUGAAAAAAQABAD1AAAAigMAAAAA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  <w:u w:val="none"/>
                          </w:rPr>
                        </w:pPr>
                        <w:r w:rsidRPr="00A67C3A">
                          <w:rPr>
                            <w:color w:val="auto"/>
                            <w:sz w:val="26"/>
                            <w:u w:val="none"/>
                          </w:rPr>
                          <w:t>Page #5:</w:t>
                        </w:r>
                      </w:p>
                    </w:txbxContent>
                  </v:textbox>
                </v:rect>
                <v:rect id="Rectangle 3106" o:spid="_x0000_s1101" style="position:absolute;left:5671;top:41550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4eU8QA&#10;AADd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4SAawe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eHlPEAAAA3QAAAA8AAAAAAAAAAAAAAAAAmAIAAGRycy9k&#10;b3ducmV2LnhtbFBLBQYAAAAABAAEAPUAAACJ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8" o:spid="_x0000_s1102" type="#_x0000_t75" style="position:absolute;width:54102;height:39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7mbC+AAAA3AAAAA8AAABkcnMvZG93bnJldi54bWxET8uKwjAU3Qv+Q7iCO0194Eg1ivhg3FpH&#10;15fm2habm5JErX8/WQguD+e9XLemFk9yvrKsYDRMQBDnVldcKPg7HwZzED4ga6wtk4I3eVivup0l&#10;ptq++ETPLBQihrBPUUEZQpNK6fOSDPqhbYgjd7POYIjQFVI7fMVwU8txksykwYpjQ4kNbUvK79nD&#10;KJhpbe77/fb3Z3xyntvH+TK57pTq99rNAkSgNnzFH/dRK5gmcW08E4+AXP0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57mbC+AAAA3AAAAA8AAAAAAAAAAAAAAAAAnwIAAGRy&#10;cy9kb3ducmV2LnhtbFBLBQYAAAAABAAEAPcAAACKAwAAAAA=&#10;">
                  <v:imagedata r:id="rId52" o:title=""/>
                </v:shape>
                <w10:wrap type="square"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1281A0CC" wp14:editId="12026E94">
                <wp:extent cx="4880801" cy="3733048"/>
                <wp:effectExtent l="0" t="0" r="0" b="0"/>
                <wp:docPr id="3132" name="Group 3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801" cy="3733048"/>
                          <a:chOff x="0" y="0"/>
                          <a:chExt cx="4880801" cy="3733048"/>
                        </a:xfrm>
                      </wpg:grpSpPr>
                      <wps:wsp>
                        <wps:cNvPr id="405" name="Rectangle 405"/>
                        <wps:cNvSpPr/>
                        <wps:spPr>
                          <a:xfrm>
                            <a:off x="4849114" y="3590239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2" name="Shape 3842"/>
                        <wps:cNvSpPr/>
                        <wps:spPr>
                          <a:xfrm>
                            <a:off x="305" y="3710634"/>
                            <a:ext cx="48487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8734" h="9144">
                                <a:moveTo>
                                  <a:pt x="0" y="0"/>
                                </a:moveTo>
                                <a:lnTo>
                                  <a:pt x="4848734" y="0"/>
                                </a:lnTo>
                                <a:lnTo>
                                  <a:pt x="48487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0" name="Picture 41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844" cy="3689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81A0CC" id="Group 3132" o:spid="_x0000_s1103" style="width:384.3pt;height:293.95pt;mso-position-horizontal-relative:char;mso-position-vertical-relative:line" coordsize="48808,373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">
                <v:rect id="Rectangle 405" o:spid="_x0000_s1104" style="position:absolute;left:48491;top:3590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LsVsUA&#10;AADcAAAADwAAAGRycy9kb3ducmV2LnhtbESPS4vCQBCE7wv7H4Ze8LZOVnT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IuxW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2" o:spid="_x0000_s1105" style="position:absolute;left:3;top:37106;width:48487;height:91;visibility:visible;mso-wrap-style:square;v-text-anchor:top" coordsize="48487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GWh8YA&#10;AADdAAAADwAAAGRycy9kb3ducmV2LnhtbESPT2vCQBTE7wW/w/IEb3Xjn5aQuoqKgu1JU6F4e2Sf&#10;2WD2bciuGr+9Wyj0OMzMb5jZorO1uFHrK8cKRsMEBHHhdMWlguP39jUF4QOyxtoxKXiQh8W89zLD&#10;TLs7H+iWh1JECPsMFZgQmkxKXxiy6IeuIY7e2bUWQ5RtKXWL9wi3tRwnybu0WHFcMNjQ2lBxya9W&#10;wWbytefT8SfffZ6Tt1NhNumquyg16HfLDxCBuvAf/mvvtIJJOh3D75v4BOT8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WGWh8YAAADdAAAADwAAAAAAAAAAAAAAAACYAgAAZHJz&#10;L2Rvd25yZXYueG1sUEsFBgAAAAAEAAQA9QAAAIsDAAAAAA==&#10;" path="m,l4848734,r,9144l,9144,,e" fillcolor="#b5082e" stroked="f" strokeweight="0">
                  <v:stroke miterlimit="83231f" joinstyle="miter"/>
                  <v:path arrowok="t" textboxrect="0,0,4848734,9144"/>
                </v:shape>
                <v:shape id="Picture 410" o:spid="_x0000_s1106" type="#_x0000_t75" style="position:absolute;width:48478;height:36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OyfTCAAAA3AAAAA8AAABkcnMvZG93bnJldi54bWxET89rwjAUvgv7H8Ib7CKaKuJGZ5QhygaC&#10;YLeLt2fzTIrNS2mitv/9chA8fny/F6vO1eJGbag8K5iMMxDEpdcVGwV/v9vRB4gQkTXWnklBTwFW&#10;y5fBAnPt73ygWxGNSCEcclRgY2xyKUNpyWEY+4Y4cWffOowJtkbqFu8p3NVymmVz6bDi1GCxobWl&#10;8lJcnYJTfzpuzdCSifsz7me7y/d7v1Hq7bX7+gQRqYtP8cP9oxXMJml+OpOOgF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zsn0wgAAANwAAAAPAAAAAAAAAAAAAAAAAJ8C&#10;AABkcnMvZG93bnJldi54bWxQSwUGAAAAAAQABAD3AAAAjgMAAAAA&#10;">
                  <v:imagedata r:id="rId54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258EDA6" wp14:editId="28A1B087">
                <wp:simplePos x="0" y="0"/>
                <wp:positionH relativeFrom="page">
                  <wp:posOffset>457200</wp:posOffset>
                </wp:positionH>
                <wp:positionV relativeFrom="page">
                  <wp:posOffset>914349</wp:posOffset>
                </wp:positionV>
                <wp:extent cx="9144" cy="8166863"/>
                <wp:effectExtent l="0" t="0" r="0" b="0"/>
                <wp:wrapSquare wrapText="bothSides"/>
                <wp:docPr id="3284" name="Group 3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166863"/>
                          <a:chOff x="0" y="0"/>
                          <a:chExt cx="9144" cy="8166863"/>
                        </a:xfrm>
                      </wpg:grpSpPr>
                      <wps:wsp>
                        <wps:cNvPr id="3843" name="Shape 3843"/>
                        <wps:cNvSpPr/>
                        <wps:spPr>
                          <a:xfrm>
                            <a:off x="0" y="0"/>
                            <a:ext cx="9144" cy="816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668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66863"/>
                                </a:lnTo>
                                <a:lnTo>
                                  <a:pt x="0" y="8166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FF982" id="Group 3284" o:spid="_x0000_s1026" style="position:absolute;margin-left:36pt;margin-top:1in;width:.7pt;height:643.05pt;z-index:251674624;mso-position-horizontal-relative:page;mso-position-vertical-relative:page" coordsize="91,81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">
                <v:shape id="Shape 3843" o:spid="_x0000_s1027" style="position:absolute;width:91;height:81668;visibility:visible;mso-wrap-style:square;v-text-anchor:top" coordsize="9144,8166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QD98gA&#10;AADdAAAADwAAAGRycy9kb3ducmV2LnhtbESPT2vCQBTE70K/w/IKXopuoq1IdBURhV481PoHb4/s&#10;axKafRuzW5N8e7cgeBxm5jfMfNmaUtyodoVlBfEwAkGcWl1wpuDwvR1MQTiPrLG0TAo6crBcvPTm&#10;mGjb8Bfd9j4TAcIuQQW591UipUtzMuiGtiIO3o+tDfog60zqGpsAN6UcRdFEGiw4LORY0Tqn9Hf/&#10;ZxQcu10Tn9KP7eVtrYvyeo43my5Wqv/armYgPLX+GX60P7WC8fR9DP9vwhOQi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xAP3yAAAAN0AAAAPAAAAAAAAAAAAAAAAAJgCAABk&#10;cnMvZG93bnJldi54bWxQSwUGAAAAAAQABAD1AAAAjQMAAAAA&#10;" path="m,l9144,r,8166863l,8166863,,e" fillcolor="black" stroked="f" strokeweight="0">
                  <v:stroke miterlimit="83231f" joinstyle="miter"/>
                  <v:path arrowok="t" textboxrect="0,0,9144,8166863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Notice that the URIs are the </w:t>
      </w:r>
      <w:r w:rsidRPr="00A67C3A">
        <w:rPr>
          <w:color w:val="auto"/>
          <w:u w:val="none"/>
        </w:rPr>
        <w:t>same for each one. But it doesn’t have to be “index.html”:</w:t>
      </w: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226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5DFDFFDD" wp14:editId="744DA370">
                <wp:extent cx="5562029" cy="3732465"/>
                <wp:effectExtent l="0" t="0" r="0" b="0"/>
                <wp:docPr id="3282" name="Group 3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029" cy="3732465"/>
                          <a:chOff x="0" y="0"/>
                          <a:chExt cx="5562029" cy="3732465"/>
                        </a:xfrm>
                      </wpg:grpSpPr>
                      <wps:wsp>
                        <wps:cNvPr id="436" name="Rectangle 436"/>
                        <wps:cNvSpPr/>
                        <wps:spPr>
                          <a:xfrm>
                            <a:off x="5530342" y="35896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" name="Shape 3844"/>
                        <wps:cNvSpPr/>
                        <wps:spPr>
                          <a:xfrm>
                            <a:off x="305" y="3710051"/>
                            <a:ext cx="5529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9961" h="9144">
                                <a:moveTo>
                                  <a:pt x="0" y="0"/>
                                </a:moveTo>
                                <a:lnTo>
                                  <a:pt x="5529961" y="0"/>
                                </a:lnTo>
                                <a:lnTo>
                                  <a:pt x="5529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072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FDFFDD" id="Group 3282" o:spid="_x0000_s1107" style="width:437.95pt;height:293.9pt;mso-position-horizontal-relative:char;mso-position-vertical-relative:line" coordsize="55620,373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">
                <v:rect id="Rectangle 436" o:spid="_x0000_s1108" style="position:absolute;left:55303;top:3589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y4n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v4eI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Jy4nM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4" o:spid="_x0000_s1109" style="position:absolute;left:3;top:37100;width:55299;height:91;visibility:visible;mso-wrap-style:square;v-text-anchor:top" coordsize="552996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4nb8QA&#10;AADdAAAADwAAAGRycy9kb3ducmV2LnhtbESPQYvCMBSE74L/ITxhb5pWRaQaRQVBWPZg3b0/mmdT&#10;bF5KEmv3328WFvY4zMw3zHY/2Fb05EPjWEE+y0AQV043XCv4vJ2naxAhImtsHZOCbwqw341HWyy0&#10;e/GV+jLWIkE4FKjAxNgVUobKkMUwcx1x8u7OW4xJ+lpqj68Et62cZ9lKWmw4LRjs6GSoepRPq8CX&#10;1cchv37lZqjvK3N572/HplfqbTIcNiAiDfE//Ne+aAWL9XIJv2/SE5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OJ2/EAAAA3QAAAA8AAAAAAAAAAAAAAAAAmAIAAGRycy9k&#10;b3ducmV2LnhtbFBLBQYAAAAABAAEAPUAAACJAwAAAAA=&#10;" path="m,l5529961,r,9144l,9144,,e" fillcolor="#b5082e" stroked="f" strokeweight="0">
                  <v:stroke miterlimit="83231f" joinstyle="miter"/>
                  <v:path arrowok="t" textboxrect="0,0,5529961,9144"/>
                </v:shape>
                <v:shape id="Picture 447" o:spid="_x0000_s1110" type="#_x0000_t75" style="position:absolute;width:55290;height:36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1y2TGAAAA3AAAAA8AAABkcnMvZG93bnJldi54bWxEj0FLAzEUhO+C/yE8wZtNLMXKtmkRQai0&#10;h1qLXl83z83azcuaxN21v94UBI/DzHzDzJeDa0RHIdaeNdyOFAji0puaKw3716ebexAxIRtsPJOG&#10;H4qwXFxezLEwvucX6napEhnCsUANNqW2kDKWlhzGkW+Js/fhg8OUZaikCdhnuGvkWKk76bDmvGCx&#10;pUdL5XH37TS8d8fN6rR+tiq8bafjA6qv/nOv9fXV8DADkWhI/+G/9spomEymcD6Tj4Bc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3XLZMYAAADcAAAADwAAAAAAAAAAAAAA&#10;AACfAgAAZHJzL2Rvd25yZXYueG1sUEsFBgAAAAAEAAQA9wAAAJIDAAAAAA==&#10;">
                  <v:imagedata r:id="rId56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>Funny thing even if you request the html that it redirects you to, you may not get that html:</w:t>
      </w:r>
    </w:p>
    <w:p w:rsidR="00585033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6183FDF1" wp14:editId="1FB1E2F1">
                <wp:extent cx="5062157" cy="3733049"/>
                <wp:effectExtent l="0" t="0" r="0" b="0"/>
                <wp:docPr id="3283" name="Group 3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2157" cy="3733049"/>
                          <a:chOff x="0" y="0"/>
                          <a:chExt cx="5062157" cy="3733049"/>
                        </a:xfrm>
                      </wpg:grpSpPr>
                      <wps:wsp>
                        <wps:cNvPr id="444" name="Rectangle 444"/>
                        <wps:cNvSpPr/>
                        <wps:spPr>
                          <a:xfrm>
                            <a:off x="5030470" y="359024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5" name="Shape 3845"/>
                        <wps:cNvSpPr/>
                        <wps:spPr>
                          <a:xfrm>
                            <a:off x="305" y="3710635"/>
                            <a:ext cx="50300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0089" h="9144">
                                <a:moveTo>
                                  <a:pt x="0" y="0"/>
                                </a:moveTo>
                                <a:lnTo>
                                  <a:pt x="5030089" y="0"/>
                                </a:lnTo>
                                <a:lnTo>
                                  <a:pt x="50300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689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83FDF1" id="Group 3283" o:spid="_x0000_s1111" style="width:398.6pt;height:293.95pt;mso-position-horizontal-relative:char;mso-position-vertical-relative:line" coordsize="50621,373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f+Ko/6Buk/wDgzk/+MUf8VR/0DdJ/8Gcn/wAYreooAwf+Ko/6Buk/+DOT/wCMUf8A&#10;FUf9A3Sf/BnJ/wDGK3qKAMH/AIqj/oG6T/4M5P8A4xR/xVH/AEDdJ/8ABnJ/8YreooAwf+Ko/wCg&#10;bpP/AIM5P/jFH/FUf9A3Sf8AwZyf/GK3qKAMH/iqP+gbpP8A4M5P/jFH/FUf9A3Sf/BnJ/8AGK3q&#10;KAMH/iqP+gbpP/gzk/8AjFH/ABVH/QN0n/wZyf8Axit6i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f+Ko/6Buk/wDgzk/+MUf8VR/0DdJ/8Gcn/wAYreooAwf+Ko/6Buk/+DOT/wCMUf8A&#10;FUf9A3Sf/BnJ/wDGK3qKAMH/AIqj/oG6T/4M5P8A4xR/xVH/AEDdJ/8ABnJ/8YreooAwf+Ko/wCg&#10;bpP/AIM5P/jFH/FUf9A3Sf8AwZyf/GK3qKAMH/iqP+gbpP8A4M5P/jFH/FUf9A3Sf/BnJ/8AGK3q&#10;KAMH/iqP+gbpP/gzk/8AjFH/ABVH/QN0n/wZyf8Axit6i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f+Ko/6Buk/wDgzk/+MUf8VR/0DdJ/8Gcn/wAYreooAwf+Ko/6Buk/+DOT/wCMUf8A&#10;FUf9A3Sf/BnJ/wDGK3qKAMH/AIqj/oG6T/4M5P8A4xR/xVH/AEDdJ/8ABnJ/8YreooAwf+Ko/wCg&#10;bpP/AIM5P/jFH/FUf9A3Sf8AwZyf/GK3qKAMH/iqP+gbpP8A4M5P/jFH/FUf9A3Sf/BnJ/8AGK3q&#10;KAMH/iqP+gbpP/gzk/8AjFH/ABVH/QN0n/wZyf8Axit6i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">
                <v:rect id="Rectangle 444" o:spid="_x0000_s1112" style="position:absolute;left:50304;top:3590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TwDcUA&#10;AADcAAAADwAAAGRycy9kb3ducmV2LnhtbESPT4vCMBTE7wt+h/AEb2uqlE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BPAN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5" o:spid="_x0000_s1113" style="position:absolute;left:3;top:37106;width:50300;height:91;visibility:visible;mso-wrap-style:square;v-text-anchor:top" coordsize="50300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/PcMUA&#10;AADdAAAADwAAAGRycy9kb3ducmV2LnhtbESPS2vCQBSF9wX/w3CF7urEV9XoKNLSUunK5/qSuSbR&#10;zJ2QGWP013cKgsvDeXyc2aIxhaipcrllBd1OBII4sTrnVMFu+/U2BuE8ssbCMim4kYPFvPUyw1jb&#10;K6+p3vhUhBF2MSrIvC9jKV2SkUHXsSVx8I62MuiDrFKpK7yGcVPIXhS9S4M5B0KGJX1klJw3FxMg&#10;k8Gp3q8udE8Pn72czqP+9/pXqdd2s5yC8NT4Z/jR/tEK+uPBEP7fhCc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n89wxQAAAN0AAAAPAAAAAAAAAAAAAAAAAJgCAABkcnMv&#10;ZG93bnJldi54bWxQSwUGAAAAAAQABAD1AAAAigMAAAAA&#10;" path="m,l5030089,r,9144l,9144,,e" fillcolor="#b5082e" stroked="f" strokeweight="0">
                  <v:stroke miterlimit="83231f" joinstyle="miter"/>
                  <v:path arrowok="t" textboxrect="0,0,5030089,9144"/>
                </v:shape>
                <v:shape id="Picture 449" o:spid="_x0000_s1114" type="#_x0000_t75" style="position:absolute;width:50292;height:36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k2PPDAAAA3AAAAA8AAABkcnMvZG93bnJldi54bWxEj82KAjEQhO/CvkPoBW+aWRV/RqOIICxe&#10;xJ8HaCZtMjrpzE6ijm+/ERb2WFTVV9Ri1bpKPKgJpWcFX/0MBHHhdclGwfm07U1BhIissfJMCl4U&#10;YLX86Cww1/7JB3ocoxEJwiFHBTbGOpcyFJYchr6viZN38Y3DmGRjpG7wmeCukoMsG0uHJacFizVt&#10;LBW3490pMMGbvZ3cB7vLjznvstd1O2yvSnU/2/UcRKQ2/of/2t9awWg0g/eZdAT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yTY88MAAADcAAAADwAAAAAAAAAAAAAAAACf&#10;AgAAZHJzL2Rvd25yZXYueG1sUEsFBgAAAAAEAAQA9wAAAI8DAAAAAA==&#10;">
                  <v:imagedata r:id="rId58" o:title=""/>
                </v:shape>
                <w10:anchorlock/>
              </v:group>
            </w:pict>
          </mc:Fallback>
        </mc:AlternateContent>
      </w:r>
    </w:p>
    <w:p w:rsidR="00A67C3A" w:rsidRPr="00A67C3A" w:rsidRDefault="00A67C3A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</w:p>
    <w:p w:rsidR="00585033" w:rsidRPr="00A67C3A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>4. Feature listing and assignment:</w:t>
      </w:r>
      <w:r w:rsidRPr="00A67C3A">
        <w:rPr>
          <w:color w:val="auto"/>
          <w:u w:val="none"/>
        </w:rPr>
        <w:t xml:space="preserve">  </w:t>
      </w:r>
    </w:p>
    <w:p w:rsidR="00A67C3A" w:rsidRDefault="00FE46D5" w:rsidP="00A67C3A">
      <w:pPr>
        <w:ind w:left="-5"/>
        <w:rPr>
          <w:ins w:id="10" w:author="Laura Davey" w:date="2015-11-02T18:51:00Z"/>
          <w:color w:val="auto"/>
          <w:u w:val="none"/>
        </w:rPr>
      </w:pPr>
      <w:r w:rsidRPr="00A67C3A">
        <w:rPr>
          <w:color w:val="auto"/>
          <w:u w:val="none"/>
        </w:rPr>
        <w:t xml:space="preserve">Assignment: </w:t>
      </w:r>
      <w:ins w:id="11" w:author="Laura Davey" w:date="2015-11-02T18:51:00Z">
        <w:r w:rsidR="00A67C3A">
          <w:rPr>
            <w:color w:val="auto"/>
            <w:u w:val="none"/>
          </w:rPr>
          <w:t xml:space="preserve">Shared-Room Solo </w:t>
        </w:r>
        <w:r w:rsidR="00A67C3A" w:rsidRPr="00A67C3A">
          <w:rPr>
            <w:color w:val="auto"/>
            <w:u w:val="none"/>
          </w:rPr>
          <w:t>Programming</w:t>
        </w:r>
        <w:r w:rsidR="00A67C3A">
          <w:rPr>
            <w:color w:val="auto"/>
            <w:u w:val="none"/>
          </w:rPr>
          <w:t xml:space="preserve"> for most of it (except for </w:t>
        </w:r>
        <w:proofErr w:type="spellStart"/>
        <w:r w:rsidR="00A67C3A">
          <w:rPr>
            <w:color w:val="auto"/>
            <w:u w:val="none"/>
          </w:rPr>
          <w:t>threadbomb</w:t>
        </w:r>
        <w:proofErr w:type="spellEnd"/>
        <w:r w:rsidR="00A67C3A">
          <w:rPr>
            <w:color w:val="auto"/>
            <w:u w:val="none"/>
          </w:rPr>
          <w:t xml:space="preserve"> prevention which was pair programmed.)</w:t>
        </w:r>
      </w:ins>
    </w:p>
    <w:p w:rsidR="00585033" w:rsidRPr="00A67C3A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>Features:</w:t>
      </w:r>
      <w:r w:rsidRPr="00A67C3A">
        <w:rPr>
          <w:color w:val="auto"/>
          <w:u w:val="none"/>
        </w:rPr>
        <w:t xml:space="preserve">  </w:t>
      </w:r>
    </w:p>
    <w:p w:rsidR="00585033" w:rsidRDefault="00A67C3A">
      <w:pPr>
        <w:spacing w:after="161" w:line="259" w:lineRule="auto"/>
        <w:ind w:left="0" w:right="0" w:firstLine="0"/>
        <w:jc w:val="left"/>
        <w:rPr>
          <w:ins w:id="12" w:author="Laura Davey" w:date="2015-11-02T18:48:00Z"/>
          <w:color w:val="auto"/>
          <w:u w:val="none"/>
        </w:rPr>
      </w:pPr>
      <w:ins w:id="13" w:author="Laura Davey" w:date="2015-11-02T18:48:00Z">
        <w:r>
          <w:rPr>
            <w:color w:val="auto"/>
            <w:u w:val="none"/>
          </w:rPr>
          <w:t xml:space="preserve">Malicious Plugin and fix for plugin </w:t>
        </w:r>
      </w:ins>
      <w:ins w:id="14" w:author="Laura Davey" w:date="2015-11-02T18:49:00Z">
        <w:r>
          <w:rPr>
            <w:color w:val="auto"/>
            <w:u w:val="none"/>
          </w:rPr>
          <w:t>injection –</w:t>
        </w:r>
      </w:ins>
      <w:ins w:id="15" w:author="Laura Davey" w:date="2015-11-02T18:48:00Z">
        <w:r>
          <w:rPr>
            <w:color w:val="auto"/>
            <w:u w:val="none"/>
          </w:rPr>
          <w:t>LE</w:t>
        </w:r>
      </w:ins>
    </w:p>
    <w:p w:rsidR="00A67C3A" w:rsidRDefault="00A67C3A">
      <w:pPr>
        <w:spacing w:after="161" w:line="259" w:lineRule="auto"/>
        <w:ind w:left="0" w:right="0" w:firstLine="0"/>
        <w:jc w:val="left"/>
        <w:rPr>
          <w:ins w:id="16" w:author="Laura Davey" w:date="2015-11-02T18:49:00Z"/>
          <w:color w:val="auto"/>
          <w:u w:val="none"/>
        </w:rPr>
      </w:pPr>
      <w:ins w:id="17" w:author="Laura Davey" w:date="2015-11-02T18:49:00Z">
        <w:r>
          <w:rPr>
            <w:color w:val="auto"/>
            <w:u w:val="none"/>
          </w:rPr>
          <w:t>Portion of logging—LE</w:t>
        </w:r>
      </w:ins>
    </w:p>
    <w:p w:rsidR="00A67C3A" w:rsidRDefault="00A67C3A">
      <w:pPr>
        <w:spacing w:after="161" w:line="259" w:lineRule="auto"/>
        <w:ind w:left="0" w:right="0" w:firstLine="0"/>
        <w:jc w:val="left"/>
        <w:rPr>
          <w:ins w:id="18" w:author="Laura Davey" w:date="2015-11-02T18:49:00Z"/>
          <w:color w:val="auto"/>
          <w:u w:val="none"/>
        </w:rPr>
      </w:pPr>
      <w:ins w:id="19" w:author="Laura Davey" w:date="2015-11-02T18:49:00Z">
        <w:r>
          <w:rPr>
            <w:color w:val="auto"/>
            <w:u w:val="none"/>
          </w:rPr>
          <w:t>Other part of logging—Greg</w:t>
        </w:r>
      </w:ins>
    </w:p>
    <w:p w:rsidR="00A67C3A" w:rsidRDefault="00A67C3A">
      <w:pPr>
        <w:spacing w:after="161" w:line="259" w:lineRule="auto"/>
        <w:ind w:left="0" w:right="0" w:firstLine="0"/>
        <w:jc w:val="left"/>
        <w:rPr>
          <w:ins w:id="20" w:author="Laura Davey" w:date="2015-11-02T18:49:00Z"/>
          <w:color w:val="auto"/>
          <w:u w:val="none"/>
        </w:rPr>
      </w:pPr>
      <w:ins w:id="21" w:author="Laura Davey" w:date="2015-11-02T18:49:00Z">
        <w:r>
          <w:rPr>
            <w:color w:val="auto"/>
            <w:u w:val="none"/>
          </w:rPr>
          <w:t>Throttling—Greg</w:t>
        </w:r>
      </w:ins>
    </w:p>
    <w:p w:rsidR="00A67C3A" w:rsidRPr="00A67C3A" w:rsidRDefault="00A67C3A">
      <w:pPr>
        <w:spacing w:after="161" w:line="259" w:lineRule="auto"/>
        <w:ind w:left="0" w:right="0" w:firstLine="0"/>
        <w:jc w:val="left"/>
        <w:rPr>
          <w:color w:val="auto"/>
          <w:u w:val="none"/>
        </w:rPr>
      </w:pPr>
      <w:proofErr w:type="spellStart"/>
      <w:ins w:id="22" w:author="Laura Davey" w:date="2015-11-02T18:49:00Z">
        <w:r>
          <w:rPr>
            <w:color w:val="auto"/>
            <w:u w:val="none"/>
          </w:rPr>
          <w:t>Threadbomb</w:t>
        </w:r>
        <w:proofErr w:type="spellEnd"/>
        <w:r>
          <w:rPr>
            <w:color w:val="auto"/>
            <w:u w:val="none"/>
          </w:rPr>
          <w:t xml:space="preserve"> prevention—</w:t>
        </w:r>
        <w:proofErr w:type="gramStart"/>
        <w:r>
          <w:rPr>
            <w:color w:val="auto"/>
            <w:u w:val="none"/>
          </w:rPr>
          <w:t>Both</w:t>
        </w:r>
        <w:proofErr w:type="gramEnd"/>
        <w:r>
          <w:rPr>
            <w:color w:val="auto"/>
            <w:u w:val="none"/>
          </w:rPr>
          <w:t xml:space="preserve"> </w:t>
        </w:r>
      </w:ins>
    </w:p>
    <w:p w:rsidR="00585033" w:rsidRPr="00A67C3A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>Change History:</w:t>
      </w:r>
      <w:r w:rsidRPr="00A67C3A">
        <w:rPr>
          <w:color w:val="auto"/>
          <w:u w:val="none"/>
        </w:rPr>
        <w:t xml:space="preserve"> </w:t>
      </w:r>
    </w:p>
    <w:p w:rsidR="00585033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>All red and underlined text is changed.</w:t>
      </w:r>
      <w:r w:rsidRPr="00A67C3A">
        <w:rPr>
          <w:color w:val="auto"/>
          <w:u w:val="none"/>
        </w:rPr>
        <w:t xml:space="preserve"> </w:t>
      </w:r>
    </w:p>
    <w:p w:rsidR="00A67C3A" w:rsidRDefault="00A67C3A">
      <w:pPr>
        <w:ind w:left="-5"/>
        <w:rPr>
          <w:color w:val="auto"/>
          <w:u w:val="none"/>
        </w:rPr>
      </w:pPr>
    </w:p>
    <w:p w:rsidR="00A67C3A" w:rsidRDefault="00A67C3A">
      <w:pPr>
        <w:ind w:left="-5"/>
        <w:rPr>
          <w:color w:val="auto"/>
          <w:u w:val="none"/>
        </w:rPr>
      </w:pPr>
    </w:p>
    <w:p w:rsidR="00A67C3A" w:rsidRDefault="00A67C3A" w:rsidP="00A67C3A">
      <w:pPr>
        <w:pStyle w:val="Heading1"/>
      </w:pPr>
      <w:r>
        <w:lastRenderedPageBreak/>
        <w:t>Architecture Evaluation and Improvements</w:t>
      </w:r>
    </w:p>
    <w:p w:rsidR="00A67C3A" w:rsidRDefault="00A67C3A" w:rsidP="00A67C3A">
      <w:pPr>
        <w:pStyle w:val="Heading2"/>
      </w:pPr>
      <w:r>
        <w:t>Availability:</w:t>
      </w:r>
    </w:p>
    <w:p w:rsidR="00A67C3A" w:rsidRPr="00A67C3A" w:rsidRDefault="00A67C3A" w:rsidP="00A67C3A">
      <w:pPr>
        <w:pStyle w:val="NoSpacing"/>
      </w:pPr>
      <w:r>
        <w:tab/>
        <w:t xml:space="preserve">Name: </w:t>
      </w:r>
      <w:proofErr w:type="spellStart"/>
      <w:r>
        <w:t>DOSing</w:t>
      </w:r>
      <w:proofErr w:type="spellEnd"/>
    </w:p>
    <w:p w:rsidR="00A67C3A" w:rsidRDefault="00A67C3A" w:rsidP="00A67C3A">
      <w:pPr>
        <w:pStyle w:val="NoSpacing"/>
      </w:pPr>
      <w:r>
        <w:tab/>
      </w:r>
      <w:r>
        <w:t>A1.1 The concrete scenario description showing Source, Stimulus, Environment, Artifact,</w:t>
      </w:r>
    </w:p>
    <w:p w:rsidR="00A67C3A" w:rsidRDefault="00A67C3A" w:rsidP="00A67C3A">
      <w:pPr>
        <w:pStyle w:val="NoSpacing"/>
      </w:pPr>
      <w:r>
        <w:t xml:space="preserve">Response, </w:t>
      </w:r>
      <w:proofErr w:type="spellStart"/>
      <w:r>
        <w:t>Reponse</w:t>
      </w:r>
      <w:proofErr w:type="spellEnd"/>
      <w:r>
        <w:t xml:space="preserve"> Measure</w:t>
      </w:r>
    </w:p>
    <w:p w:rsidR="00A67C3A" w:rsidRDefault="00A67C3A" w:rsidP="00A67C3A">
      <w:pPr>
        <w:pStyle w:val="NoSpacing"/>
        <w:ind w:firstLine="720"/>
      </w:pPr>
      <w:r>
        <w:t xml:space="preserve">A1.2 </w:t>
      </w:r>
      <w:proofErr w:type="gramStart"/>
      <w:r w:rsidR="00051811">
        <w:t>We</w:t>
      </w:r>
      <w:proofErr w:type="gramEnd"/>
      <w:r w:rsidR="00051811">
        <w:t xml:space="preserve"> pointed our </w:t>
      </w:r>
      <w:proofErr w:type="spellStart"/>
      <w:r w:rsidR="00051811">
        <w:t>DOSing</w:t>
      </w:r>
      <w:proofErr w:type="spellEnd"/>
      <w:r w:rsidR="00051811">
        <w:t xml:space="preserve"> attempts at </w:t>
      </w:r>
      <w:hyperlink w:history="1">
        <w:r w:rsidR="00392713" w:rsidRPr="00330C24">
          <w:rPr>
            <w:rStyle w:val="Hyperlink"/>
          </w:rPr>
          <w:t>http://&lt;ip-address&gt;:8080/plugins.BasicHandler/plugins.BasicServlet/web/src/Untitled.gif</w:t>
        </w:r>
      </w:hyperlink>
      <w:r w:rsidR="00051811">
        <w:t xml:space="preserve">. We used this because the .gif file was </w:t>
      </w:r>
      <w:r w:rsidR="00392713">
        <w:t>easy to test: it should take approximately 1.2 seconds to run through. Our base line number was 1.48 seconds (accounts for reaction time)</w:t>
      </w:r>
    </w:p>
    <w:p w:rsidR="00A67C3A" w:rsidRDefault="00A67C3A" w:rsidP="00051811">
      <w:pPr>
        <w:pStyle w:val="NoSpacing"/>
        <w:ind w:firstLine="720"/>
      </w:pPr>
      <w:r>
        <w:t xml:space="preserve">A1.3 </w:t>
      </w:r>
      <w:r w:rsidR="00392713">
        <w:t xml:space="preserve">When </w:t>
      </w:r>
      <w:proofErr w:type="spellStart"/>
      <w:r w:rsidR="00392713">
        <w:t>DOSing</w:t>
      </w:r>
      <w:proofErr w:type="spellEnd"/>
      <w:r w:rsidR="00392713">
        <w:t xml:space="preserve"> was </w:t>
      </w:r>
      <w:r w:rsidR="00647B5B">
        <w:t>performed the time to finish the gif jumped to 5.06s.</w:t>
      </w:r>
    </w:p>
    <w:p w:rsidR="00A67C3A" w:rsidRDefault="00A67C3A" w:rsidP="00647B5B">
      <w:pPr>
        <w:pStyle w:val="NoSpacing"/>
        <w:ind w:firstLine="720"/>
      </w:pPr>
      <w:r>
        <w:t>A1.</w:t>
      </w:r>
      <w:r w:rsidR="00647B5B">
        <w:t xml:space="preserve">4 </w:t>
      </w:r>
      <w:proofErr w:type="gramStart"/>
      <w:r w:rsidR="00647B5B">
        <w:t>We</w:t>
      </w:r>
      <w:proofErr w:type="gramEnd"/>
      <w:r w:rsidR="00647B5B">
        <w:t xml:space="preserve"> set it up to send no data if the client’s IP address has send 50 requests in the past 5 minutes. This was done by creating a </w:t>
      </w:r>
      <w:proofErr w:type="spellStart"/>
      <w:r w:rsidR="00647B5B">
        <w:t>ThrottleService</w:t>
      </w:r>
      <w:proofErr w:type="spellEnd"/>
      <w:r w:rsidR="00647B5B">
        <w:t xml:space="preserve"> class. We also logged the IP address of any throttled users.</w:t>
      </w:r>
    </w:p>
    <w:p w:rsidR="00647B5B" w:rsidRDefault="00A67C3A" w:rsidP="00647B5B">
      <w:pPr>
        <w:pStyle w:val="NoSpacing"/>
        <w:ind w:firstLine="720"/>
      </w:pPr>
      <w:r>
        <w:t xml:space="preserve">A1.5 </w:t>
      </w:r>
      <w:r w:rsidR="00647B5B">
        <w:t xml:space="preserve">When throttling was applied, and </w:t>
      </w:r>
      <w:proofErr w:type="spellStart"/>
      <w:r w:rsidR="00647B5B">
        <w:t>DOSing</w:t>
      </w:r>
      <w:proofErr w:type="spellEnd"/>
      <w:r w:rsidR="00647B5B">
        <w:t xml:space="preserve"> was performed the gif load time was 1.54s, well within the margin of error. Additionally the </w:t>
      </w:r>
      <w:proofErr w:type="spellStart"/>
      <w:r w:rsidR="00647B5B">
        <w:t>DOSer’s</w:t>
      </w:r>
      <w:proofErr w:type="spellEnd"/>
      <w:r w:rsidR="00647B5B">
        <w:t xml:space="preserve"> IP address was logged so that we can know who is throttled in case of issues.</w:t>
      </w:r>
    </w:p>
    <w:p w:rsidR="00647B5B" w:rsidRDefault="00647B5B" w:rsidP="00647B5B">
      <w:pPr>
        <w:pStyle w:val="NoSpacing"/>
        <w:ind w:firstLine="720"/>
      </w:pPr>
    </w:p>
    <w:p w:rsidR="00647B5B" w:rsidRDefault="00647B5B" w:rsidP="00647B5B">
      <w:pPr>
        <w:pStyle w:val="NoSpacing"/>
        <w:ind w:firstLine="720"/>
      </w:pPr>
      <w:r>
        <w:t>Name: Unexplained Shutdown</w:t>
      </w:r>
    </w:p>
    <w:p w:rsidR="00647B5B" w:rsidRDefault="00647B5B" w:rsidP="00647B5B">
      <w:pPr>
        <w:pStyle w:val="NoSpacing"/>
        <w:ind w:firstLine="720"/>
      </w:pPr>
      <w:r>
        <w:t>A2.1</w:t>
      </w:r>
    </w:p>
    <w:p w:rsidR="00552287" w:rsidRDefault="00552287" w:rsidP="00647B5B">
      <w:pPr>
        <w:pStyle w:val="NoSpacing"/>
        <w:ind w:firstLine="720"/>
      </w:pPr>
      <w:r>
        <w:t xml:space="preserve">A2.2 </w:t>
      </w:r>
      <w:r>
        <w:t>L.E. caused a shutdown in server and then Greg had to fix it without asking her how she broke it</w:t>
      </w:r>
      <w:r>
        <w:t>.</w:t>
      </w:r>
    </w:p>
    <w:p w:rsidR="00552287" w:rsidRDefault="00552287" w:rsidP="00552287">
      <w:pPr>
        <w:pStyle w:val="NoSpacing"/>
        <w:ind w:firstLine="720"/>
      </w:pPr>
      <w:r>
        <w:t xml:space="preserve">A2.3 </w:t>
      </w:r>
      <w:proofErr w:type="gramStart"/>
      <w:r>
        <w:t>It</w:t>
      </w:r>
      <w:proofErr w:type="gramEnd"/>
      <w:r>
        <w:t xml:space="preserve"> took</w:t>
      </w:r>
      <w:r>
        <w:t xml:space="preserve"> 6</w:t>
      </w:r>
      <w:r>
        <w:t>m 35s for Greg to figure out the cause and restart the server from its broken state.</w:t>
      </w:r>
    </w:p>
    <w:p w:rsidR="00552287" w:rsidRDefault="00552287" w:rsidP="00552287">
      <w:pPr>
        <w:pStyle w:val="NoSpacing"/>
        <w:ind w:firstLine="720"/>
      </w:pPr>
      <w:r>
        <w:t xml:space="preserve">A2.4 </w:t>
      </w:r>
      <w:proofErr w:type="gramStart"/>
      <w:r>
        <w:t>We</w:t>
      </w:r>
      <w:proofErr w:type="gramEnd"/>
      <w:r>
        <w:t xml:space="preserve"> set the server up to log any error messages and any requests from users.</w:t>
      </w:r>
    </w:p>
    <w:p w:rsidR="00552287" w:rsidRDefault="00552287" w:rsidP="00552287">
      <w:pPr>
        <w:pStyle w:val="NoSpacing"/>
        <w:ind w:firstLine="720"/>
      </w:pPr>
      <w:r>
        <w:t xml:space="preserve">A2.5 </w:t>
      </w:r>
      <w:proofErr w:type="gramStart"/>
      <w:r>
        <w:t>When</w:t>
      </w:r>
      <w:proofErr w:type="gramEnd"/>
      <w:r>
        <w:t xml:space="preserve"> logging was implemented, Greg could see that L.E. had called the Malicious Plugin (see S1) and he was able to restart the server in 3m 9s.</w:t>
      </w:r>
    </w:p>
    <w:p w:rsidR="00552287" w:rsidRDefault="00552287" w:rsidP="00552287">
      <w:pPr>
        <w:pStyle w:val="NoSpacing"/>
        <w:ind w:firstLine="720"/>
      </w:pPr>
    </w:p>
    <w:p w:rsidR="00552287" w:rsidRDefault="00552287" w:rsidP="00552287">
      <w:pPr>
        <w:pStyle w:val="Heading2"/>
      </w:pPr>
      <w:r>
        <w:t>Security:</w:t>
      </w:r>
    </w:p>
    <w:p w:rsidR="00552287" w:rsidRDefault="00552287" w:rsidP="00552287">
      <w:pPr>
        <w:pStyle w:val="NoSpacing"/>
      </w:pPr>
      <w:r>
        <w:tab/>
        <w:t xml:space="preserve">Name: </w:t>
      </w:r>
      <w:proofErr w:type="spellStart"/>
      <w:r>
        <w:t>MaliciousPlugin</w:t>
      </w:r>
      <w:proofErr w:type="spellEnd"/>
    </w:p>
    <w:p w:rsidR="00552287" w:rsidRDefault="00552287" w:rsidP="00552287">
      <w:pPr>
        <w:pStyle w:val="NoSpacing"/>
      </w:pPr>
      <w:r>
        <w:tab/>
        <w:t>S1.1</w:t>
      </w:r>
    </w:p>
    <w:p w:rsidR="00552287" w:rsidRDefault="00552287" w:rsidP="00552287">
      <w:pPr>
        <w:pStyle w:val="NoSpacing"/>
      </w:pPr>
      <w:r>
        <w:tab/>
        <w:t xml:space="preserve">S1.2 </w:t>
      </w:r>
      <w:proofErr w:type="gramStart"/>
      <w:r>
        <w:t>We</w:t>
      </w:r>
      <w:proofErr w:type="gramEnd"/>
      <w:r>
        <w:t xml:space="preserve"> wrote a plugin that would force the computer into sleep, we then used a PUT request to deploy the plugin. </w:t>
      </w:r>
    </w:p>
    <w:p w:rsidR="00552287" w:rsidRDefault="00552287" w:rsidP="00552287">
      <w:pPr>
        <w:pStyle w:val="NoSpacing"/>
      </w:pPr>
      <w:r>
        <w:tab/>
        <w:t>S1.3 Number of malicious plugins</w:t>
      </w:r>
      <w:r w:rsidR="009B3BDA">
        <w:t xml:space="preserve"> that can be added: infinite</w:t>
      </w:r>
    </w:p>
    <w:p w:rsidR="00552287" w:rsidRDefault="00552287" w:rsidP="00552287">
      <w:pPr>
        <w:pStyle w:val="NoSpacing"/>
      </w:pPr>
      <w:r>
        <w:tab/>
        <w:t xml:space="preserve">S1.4 </w:t>
      </w:r>
      <w:proofErr w:type="gramStart"/>
      <w:r>
        <w:t>We</w:t>
      </w:r>
      <w:proofErr w:type="gramEnd"/>
      <w:r>
        <w:t xml:space="preserve"> set the server up to prohibit any requests of any kind that wanted access to the plugins folder and returned a </w:t>
      </w:r>
      <w:r w:rsidR="009B3BDA">
        <w:t>403 Forbidden response.</w:t>
      </w:r>
    </w:p>
    <w:p w:rsidR="009B3BDA" w:rsidRDefault="009B3BDA" w:rsidP="00552287">
      <w:pPr>
        <w:pStyle w:val="NoSpacing"/>
      </w:pPr>
      <w:r>
        <w:tab/>
        <w:t xml:space="preserve">S1.5 </w:t>
      </w:r>
      <w:proofErr w:type="gramStart"/>
      <w:r>
        <w:t>After</w:t>
      </w:r>
      <w:proofErr w:type="gramEnd"/>
      <w:r>
        <w:t xml:space="preserve"> we prohibited access to the plugins folder, the number of malicious plugins that can be added: </w:t>
      </w:r>
    </w:p>
    <w:p w:rsidR="009B3BDA" w:rsidRDefault="009B3BDA" w:rsidP="00552287">
      <w:pPr>
        <w:pStyle w:val="NoSpacing"/>
      </w:pPr>
      <w:r>
        <w:tab/>
      </w:r>
    </w:p>
    <w:p w:rsidR="009B3BDA" w:rsidRDefault="009B3BDA" w:rsidP="00552287">
      <w:pPr>
        <w:pStyle w:val="NoSpacing"/>
      </w:pPr>
      <w:r>
        <w:tab/>
        <w:t>S2: See A1</w:t>
      </w:r>
    </w:p>
    <w:p w:rsidR="009B3BDA" w:rsidRDefault="009B3BDA" w:rsidP="00552287">
      <w:pPr>
        <w:pStyle w:val="NoSpacing"/>
      </w:pPr>
    </w:p>
    <w:p w:rsidR="009B3BDA" w:rsidRPr="009B3BDA" w:rsidRDefault="009B3BDA" w:rsidP="009B3BDA">
      <w:pPr>
        <w:pStyle w:val="Heading2"/>
      </w:pPr>
      <w:r>
        <w:t>Performance:</w:t>
      </w:r>
    </w:p>
    <w:p w:rsidR="00552287" w:rsidRDefault="00552287" w:rsidP="00552287">
      <w:pPr>
        <w:pStyle w:val="NoSpacing"/>
        <w:ind w:firstLine="720"/>
      </w:pPr>
    </w:p>
    <w:p w:rsidR="00552287" w:rsidRDefault="009B3BDA" w:rsidP="00647B5B">
      <w:pPr>
        <w:pStyle w:val="NoSpacing"/>
        <w:ind w:firstLine="720"/>
      </w:pPr>
      <w:r>
        <w:t xml:space="preserve">Name: </w:t>
      </w:r>
      <w:proofErr w:type="spellStart"/>
      <w:r>
        <w:t>ThreadBomb</w:t>
      </w:r>
      <w:proofErr w:type="spellEnd"/>
    </w:p>
    <w:p w:rsidR="009B3BDA" w:rsidRDefault="009B3BDA" w:rsidP="00647B5B">
      <w:pPr>
        <w:pStyle w:val="NoSpacing"/>
        <w:ind w:firstLine="720"/>
      </w:pPr>
      <w:r>
        <w:t>P1.1</w:t>
      </w:r>
    </w:p>
    <w:p w:rsidR="00160038" w:rsidRDefault="00160038" w:rsidP="00647B5B">
      <w:pPr>
        <w:pStyle w:val="NoSpacing"/>
        <w:ind w:firstLine="720"/>
      </w:pPr>
      <w:r>
        <w:t xml:space="preserve">P1.2 L.E. ran multiple </w:t>
      </w:r>
      <w:proofErr w:type="spellStart"/>
      <w:r>
        <w:t>DOSing</w:t>
      </w:r>
      <w:proofErr w:type="spellEnd"/>
      <w:r>
        <w:t xml:space="preserve"> clients against Greg</w:t>
      </w:r>
    </w:p>
    <w:p w:rsidR="00160038" w:rsidRDefault="00160038" w:rsidP="00160038">
      <w:pPr>
        <w:pStyle w:val="NoSpacing"/>
        <w:ind w:firstLine="720"/>
      </w:pPr>
      <w:r>
        <w:t xml:space="preserve">P1.3 </w:t>
      </w:r>
      <w:r>
        <w:t xml:space="preserve">When L.E. ran multiple </w:t>
      </w:r>
      <w:proofErr w:type="spellStart"/>
      <w:r>
        <w:t>DOSing</w:t>
      </w:r>
      <w:proofErr w:type="spellEnd"/>
      <w:r>
        <w:t xml:space="preserve"> clients against Greg, his thread count reached 223 and slowed down the server immensely.</w:t>
      </w:r>
      <w:bookmarkStart w:id="23" w:name="_GoBack"/>
      <w:bookmarkEnd w:id="23"/>
    </w:p>
    <w:p w:rsidR="00160038" w:rsidRDefault="00160038" w:rsidP="00160038">
      <w:pPr>
        <w:pStyle w:val="NoSpacing"/>
        <w:ind w:firstLine="720"/>
      </w:pPr>
      <w:r>
        <w:lastRenderedPageBreak/>
        <w:t xml:space="preserve">P1.4 </w:t>
      </w:r>
      <w:proofErr w:type="gramStart"/>
      <w:r>
        <w:t>We</w:t>
      </w:r>
      <w:proofErr w:type="gramEnd"/>
      <w:r>
        <w:t xml:space="preserve"> </w:t>
      </w:r>
      <w:r w:rsidR="00A04186">
        <w:t xml:space="preserve">discovered that a </w:t>
      </w:r>
      <w:proofErr w:type="spellStart"/>
      <w:r w:rsidR="00A04186">
        <w:t>threadbomb</w:t>
      </w:r>
      <w:proofErr w:type="spellEnd"/>
      <w:r w:rsidR="00A04186">
        <w:t xml:space="preserve"> was actually not a problem. Therefore we didn’t implement anything. If it were a problem, we planned to implement a system whereby by closing inactive connections, we would reduce the thread count.</w:t>
      </w:r>
    </w:p>
    <w:p w:rsidR="00A04186" w:rsidRDefault="00A04186" w:rsidP="00160038">
      <w:pPr>
        <w:pStyle w:val="NoSpacing"/>
        <w:ind w:firstLine="720"/>
      </w:pPr>
      <w:r>
        <w:t>P1.5 See P1.4</w:t>
      </w:r>
    </w:p>
    <w:p w:rsidR="00A04186" w:rsidRDefault="00A04186" w:rsidP="00160038">
      <w:pPr>
        <w:pStyle w:val="NoSpacing"/>
        <w:ind w:firstLine="720"/>
      </w:pPr>
    </w:p>
    <w:p w:rsidR="00A04186" w:rsidRDefault="00A04186" w:rsidP="00160038">
      <w:pPr>
        <w:pStyle w:val="NoSpacing"/>
        <w:ind w:firstLine="720"/>
      </w:pPr>
      <w:r>
        <w:t>P2: See A1</w:t>
      </w:r>
    </w:p>
    <w:p w:rsidR="00160038" w:rsidRPr="00A67C3A" w:rsidRDefault="00160038" w:rsidP="00647B5B">
      <w:pPr>
        <w:pStyle w:val="NoSpacing"/>
        <w:ind w:firstLine="720"/>
      </w:pPr>
    </w:p>
    <w:p w:rsidR="00A67C3A" w:rsidRPr="00A67C3A" w:rsidRDefault="00A67C3A" w:rsidP="00A67C3A">
      <w:pPr>
        <w:pStyle w:val="NoSpacing"/>
      </w:pPr>
    </w:p>
    <w:sectPr w:rsidR="00A67C3A" w:rsidRPr="00A67C3A" w:rsidSect="00A67C3A">
      <w:headerReference w:type="even" r:id="rId59"/>
      <w:headerReference w:type="default" r:id="rId60"/>
      <w:headerReference w:type="first" r:id="rId61"/>
      <w:pgSz w:w="12240" w:h="15840"/>
      <w:pgMar w:top="1440" w:right="668" w:bottom="1688" w:left="1440" w:header="761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46D5" w:rsidRDefault="00FE46D5">
      <w:pPr>
        <w:spacing w:after="0" w:line="240" w:lineRule="auto"/>
      </w:pPr>
      <w:r>
        <w:separator/>
      </w:r>
    </w:p>
  </w:endnote>
  <w:endnote w:type="continuationSeparator" w:id="0">
    <w:p w:rsidR="00FE46D5" w:rsidRDefault="00FE4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46D5" w:rsidRDefault="00FE46D5">
      <w:pPr>
        <w:spacing w:after="0" w:line="240" w:lineRule="auto"/>
      </w:pPr>
      <w:r>
        <w:separator/>
      </w:r>
    </w:p>
  </w:footnote>
  <w:footnote w:type="continuationSeparator" w:id="0">
    <w:p w:rsidR="00FE46D5" w:rsidRDefault="00FE46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5033" w:rsidRDefault="00FE46D5">
    <w:pPr>
      <w:tabs>
        <w:tab w:val="center" w:pos="4681"/>
        <w:tab w:val="center" w:pos="8337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Greg </w:t>
    </w:r>
    <w:proofErr w:type="spellStart"/>
    <w:r>
      <w:rPr>
        <w:color w:val="000000"/>
        <w:u w:val="none" w:color="000000"/>
      </w:rPr>
      <w:t>Bollivar</w:t>
    </w:r>
    <w:proofErr w:type="spellEnd"/>
    <w:r>
      <w:rPr>
        <w:color w:val="000000"/>
        <w:u w:val="none" w:color="000000"/>
      </w:rPr>
      <w:t xml:space="preserve">, LE Davey </w:t>
    </w:r>
  </w:p>
  <w:p w:rsidR="00585033" w:rsidRDefault="00FE46D5">
    <w:pPr>
      <w:tabs>
        <w:tab w:val="center" w:pos="4681"/>
        <w:tab w:val="center" w:pos="8832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Milestone 2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5033" w:rsidRDefault="00FE46D5">
    <w:pPr>
      <w:tabs>
        <w:tab w:val="center" w:pos="4681"/>
        <w:tab w:val="center" w:pos="8337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Greg </w:t>
    </w:r>
    <w:proofErr w:type="spellStart"/>
    <w:r>
      <w:rPr>
        <w:color w:val="000000"/>
        <w:u w:val="none" w:color="000000"/>
      </w:rPr>
      <w:t>Bollivar</w:t>
    </w:r>
    <w:proofErr w:type="spellEnd"/>
    <w:r>
      <w:rPr>
        <w:color w:val="000000"/>
        <w:u w:val="none" w:color="000000"/>
      </w:rPr>
      <w:t xml:space="preserve">, LE Davey </w:t>
    </w:r>
  </w:p>
  <w:p w:rsidR="00585033" w:rsidRDefault="00FE46D5">
    <w:pPr>
      <w:tabs>
        <w:tab w:val="center" w:pos="4681"/>
        <w:tab w:val="center" w:pos="8832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Milestone </w:t>
    </w:r>
    <w:r w:rsidR="00A67C3A">
      <w:rPr>
        <w:color w:val="000000"/>
        <w:u w:val="none" w:color="000000"/>
      </w:rPr>
      <w:t>3</w:t>
    </w:r>
    <w:r>
      <w:rPr>
        <w:color w:val="000000"/>
        <w:u w:val="none" w:color="000000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5033" w:rsidRDefault="00FE46D5">
    <w:pPr>
      <w:tabs>
        <w:tab w:val="center" w:pos="4681"/>
        <w:tab w:val="center" w:pos="8337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Greg </w:t>
    </w:r>
    <w:proofErr w:type="spellStart"/>
    <w:r>
      <w:rPr>
        <w:color w:val="000000"/>
        <w:u w:val="none" w:color="000000"/>
      </w:rPr>
      <w:t>Bollivar</w:t>
    </w:r>
    <w:proofErr w:type="spellEnd"/>
    <w:r>
      <w:rPr>
        <w:color w:val="000000"/>
        <w:u w:val="none" w:color="000000"/>
      </w:rPr>
      <w:t xml:space="preserve">, LE Davey </w:t>
    </w:r>
  </w:p>
  <w:p w:rsidR="00585033" w:rsidRDefault="00FE46D5">
    <w:pPr>
      <w:tabs>
        <w:tab w:val="center" w:pos="4681"/>
        <w:tab w:val="center" w:pos="8832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Milestone 2 </w:t>
    </w:r>
  </w:p>
</w:hdr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aura Davey">
    <w15:presenceInfo w15:providerId="None" w15:userId="Laura Dave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033"/>
    <w:rsid w:val="00051811"/>
    <w:rsid w:val="00160038"/>
    <w:rsid w:val="00392713"/>
    <w:rsid w:val="00552287"/>
    <w:rsid w:val="00585033"/>
    <w:rsid w:val="00647B5B"/>
    <w:rsid w:val="009B3BDA"/>
    <w:rsid w:val="00A04186"/>
    <w:rsid w:val="00A67C3A"/>
    <w:rsid w:val="00FE4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DDB2906-B5F3-4250-8D6D-89FDE8789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54" w:line="265" w:lineRule="auto"/>
      <w:ind w:left="370" w:right="506" w:hanging="10"/>
      <w:jc w:val="both"/>
    </w:pPr>
    <w:rPr>
      <w:rFonts w:ascii="Calibri" w:eastAsia="Calibri" w:hAnsi="Calibri" w:cs="Calibri"/>
      <w:color w:val="B5082E"/>
      <w:u w:val="single" w:color="B5082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C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7C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67C3A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67C3A"/>
  </w:style>
  <w:style w:type="paragraph" w:styleId="Footer">
    <w:name w:val="footer"/>
    <w:basedOn w:val="Normal"/>
    <w:link w:val="FooterChar"/>
    <w:uiPriority w:val="99"/>
    <w:unhideWhenUsed/>
    <w:rsid w:val="00A67C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7C3A"/>
    <w:rPr>
      <w:rFonts w:ascii="Calibri" w:eastAsia="Calibri" w:hAnsi="Calibri" w:cs="Calibri"/>
      <w:color w:val="B5082E"/>
      <w:u w:val="single" w:color="B5082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7C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7C3A"/>
    <w:rPr>
      <w:rFonts w:ascii="Segoe UI" w:eastAsia="Calibri" w:hAnsi="Segoe UI" w:cs="Segoe UI"/>
      <w:color w:val="B5082E"/>
      <w:sz w:val="18"/>
      <w:szCs w:val="18"/>
      <w:u w:val="single" w:color="B5082E"/>
    </w:rPr>
  </w:style>
  <w:style w:type="character" w:customStyle="1" w:styleId="Heading2Char">
    <w:name w:val="Heading 2 Char"/>
    <w:basedOn w:val="DefaultParagraphFont"/>
    <w:link w:val="Heading2"/>
    <w:uiPriority w:val="9"/>
    <w:rsid w:val="00A67C3A"/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 w:color="B5082E"/>
    </w:rPr>
  </w:style>
  <w:style w:type="character" w:customStyle="1" w:styleId="Heading1Char">
    <w:name w:val="Heading 1 Char"/>
    <w:basedOn w:val="DefaultParagraphFont"/>
    <w:link w:val="Heading1"/>
    <w:uiPriority w:val="9"/>
    <w:rsid w:val="00A67C3A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 w:color="B5082E"/>
    </w:rPr>
  </w:style>
  <w:style w:type="character" w:styleId="Hyperlink">
    <w:name w:val="Hyperlink"/>
    <w:basedOn w:val="DefaultParagraphFont"/>
    <w:uiPriority w:val="99"/>
    <w:unhideWhenUsed/>
    <w:rsid w:val="000518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g"/><Relationship Id="rId63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image" Target="media/image34.jpg"/><Relationship Id="rId54" Type="http://schemas.openxmlformats.org/officeDocument/2006/relationships/image" Target="media/image47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g"/><Relationship Id="rId40" Type="http://schemas.openxmlformats.org/officeDocument/2006/relationships/image" Target="media/image33.jpe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61" Type="http://schemas.openxmlformats.org/officeDocument/2006/relationships/header" Target="header3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header" Target="header2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glossaryDocument" Target="glossary/document.xml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image" Target="media/image39.jpg"/><Relationship Id="rId59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6E88AEC32E640E5A30535CFEF8035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D69B31-B5F0-4ED8-9E3F-245E579F4276}"/>
      </w:docPartPr>
      <w:docPartBody>
        <w:p w:rsidR="00000000" w:rsidRDefault="00F75574" w:rsidP="00F75574">
          <w:pPr>
            <w:pStyle w:val="56E88AEC32E640E5A30535CFEF803529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04C75CB2D0EA439BB2C1FB21EC553D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7DA711-E23F-4590-9BE8-05A9F2455B55}"/>
      </w:docPartPr>
      <w:docPartBody>
        <w:p w:rsidR="00000000" w:rsidRDefault="00F75574" w:rsidP="00F75574">
          <w:pPr>
            <w:pStyle w:val="04C75CB2D0EA439BB2C1FB21EC553D65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49BB2BA5B8CF48CD86BD151560D7A3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2E5C71-AB1A-48F4-BD4E-6F66F13AA5ED}"/>
      </w:docPartPr>
      <w:docPartBody>
        <w:p w:rsidR="00000000" w:rsidRDefault="00F75574" w:rsidP="00F75574">
          <w:pPr>
            <w:pStyle w:val="49BB2BA5B8CF48CD86BD151560D7A3A1"/>
          </w:pPr>
          <w:r>
            <w:rPr>
              <w:color w:val="2E74B5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E07C7966651D46F4B3F80BDBB1DF44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F75293-0BE2-4374-96F3-9BBE45A24FD7}"/>
      </w:docPartPr>
      <w:docPartBody>
        <w:p w:rsidR="00000000" w:rsidRDefault="00F75574" w:rsidP="00F75574">
          <w:pPr>
            <w:pStyle w:val="E07C7966651D46F4B3F80BDBB1DF449F"/>
          </w:pPr>
          <w:r>
            <w:rPr>
              <w:color w:val="5B9BD5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A12FCA6A9E36476DA2869BD166D771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AD7DEB-B366-490D-B1B2-0AF8E8BF8636}"/>
      </w:docPartPr>
      <w:docPartBody>
        <w:p w:rsidR="00000000" w:rsidRDefault="00F75574" w:rsidP="00F75574">
          <w:pPr>
            <w:pStyle w:val="A12FCA6A9E36476DA2869BD166D7718A"/>
          </w:pPr>
          <w:r>
            <w:rPr>
              <w:color w:val="5B9BD5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5574"/>
    <w:rsid w:val="00F75574"/>
    <w:rsid w:val="00FE6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6E88AEC32E640E5A30535CFEF803529">
    <w:name w:val="56E88AEC32E640E5A30535CFEF803529"/>
    <w:rsid w:val="00F75574"/>
  </w:style>
  <w:style w:type="paragraph" w:customStyle="1" w:styleId="04C75CB2D0EA439BB2C1FB21EC553D65">
    <w:name w:val="04C75CB2D0EA439BB2C1FB21EC553D65"/>
    <w:rsid w:val="00F75574"/>
  </w:style>
  <w:style w:type="paragraph" w:customStyle="1" w:styleId="49BB2BA5B8CF48CD86BD151560D7A3A1">
    <w:name w:val="49BB2BA5B8CF48CD86BD151560D7A3A1"/>
    <w:rsid w:val="00F75574"/>
  </w:style>
  <w:style w:type="paragraph" w:customStyle="1" w:styleId="E07C7966651D46F4B3F80BDBB1DF449F">
    <w:name w:val="E07C7966651D46F4B3F80BDBB1DF449F"/>
    <w:rsid w:val="00F75574"/>
  </w:style>
  <w:style w:type="paragraph" w:customStyle="1" w:styleId="A12FCA6A9E36476DA2869BD166D7718A">
    <w:name w:val="A12FCA6A9E36476DA2869BD166D7718A"/>
    <w:rsid w:val="00F755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72F82EB-B12D-4E36-8A97-BB48C25CDC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614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Rose-Hulman Institute of Technology</Company>
  <LinksUpToDate>false</LinksUpToDate>
  <CharactersWithSpaces>4106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Simple Web Server</dc:title>
  <dc:subject>CSSE477</dc:subject>
  <dc:creator>Gregory Bollivar and L.E. Davey</dc:creator>
  <cp:keywords/>
  <cp:lastModifiedBy>Laura Davey</cp:lastModifiedBy>
  <cp:revision>2</cp:revision>
  <dcterms:created xsi:type="dcterms:W3CDTF">2015-11-03T01:26:00Z</dcterms:created>
  <dcterms:modified xsi:type="dcterms:W3CDTF">2015-11-03T01:26:00Z</dcterms:modified>
</cp:coreProperties>
</file>