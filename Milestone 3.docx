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157647"/>
        <w:docPartObj>
          <w:docPartGallery w:val="Cover Pages"/>
          <w:docPartUnique/>
        </w:docPartObj>
      </w:sdtPr>
      <w:sdtEndPr>
        <w:rPr>
          <w:color w:val="auto"/>
          <w:u w:val="none"/>
        </w:rPr>
      </w:sdtEndPr>
      <w:sdtContent>
        <w:p w:rsidR="00A67C3A" w:rsidRDefault="00A67C3A"/>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8094"/>
          </w:tblGrid>
          <w:tr w:rsidR="00A67C3A">
            <w:sdt>
              <w:sdtPr>
                <w:rPr>
                  <w:color w:val="2E74B5" w:themeColor="accent1" w:themeShade="BF"/>
                  <w:sz w:val="24"/>
                  <w:szCs w:val="24"/>
                </w:rPr>
                <w:alias w:val="Company"/>
                <w:id w:val="13406915"/>
                <w:placeholder>
                  <w:docPart w:val="56E88AEC32E640E5A30535CFEF80352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A67C3A" w:rsidRDefault="00A67C3A">
                    <w:pPr>
                      <w:pStyle w:val="NoSpacing"/>
                      <w:rPr>
                        <w:color w:val="2E74B5" w:themeColor="accent1" w:themeShade="BF"/>
                        <w:sz w:val="24"/>
                      </w:rPr>
                    </w:pPr>
                    <w:r>
                      <w:rPr>
                        <w:color w:val="2E74B5" w:themeColor="accent1" w:themeShade="BF"/>
                        <w:sz w:val="24"/>
                        <w:szCs w:val="24"/>
                      </w:rPr>
                      <w:t>Rose-Hulman Institute of Technology</w:t>
                    </w:r>
                  </w:p>
                </w:tc>
              </w:sdtContent>
            </w:sdt>
          </w:tr>
          <w:tr w:rsidR="00A67C3A">
            <w:tc>
              <w:tcPr>
                <w:tcW w:w="7672" w:type="dxa"/>
              </w:tcPr>
              <w:sdt>
                <w:sdtPr>
                  <w:rPr>
                    <w:rFonts w:asciiTheme="majorHAnsi" w:eastAsiaTheme="majorEastAsia" w:hAnsiTheme="majorHAnsi" w:cstheme="majorBidi"/>
                    <w:color w:val="5B9BD5" w:themeColor="accent1"/>
                    <w:sz w:val="88"/>
                    <w:szCs w:val="88"/>
                  </w:rPr>
                  <w:alias w:val="Title"/>
                  <w:id w:val="13406919"/>
                  <w:placeholder>
                    <w:docPart w:val="04C75CB2D0EA439BB2C1FB21EC553D65"/>
                  </w:placeholder>
                  <w:dataBinding w:prefixMappings="xmlns:ns0='http://schemas.openxmlformats.org/package/2006/metadata/core-properties' xmlns:ns1='http://purl.org/dc/elements/1.1/'" w:xpath="/ns0:coreProperties[1]/ns1:title[1]" w:storeItemID="{6C3C8BC8-F283-45AE-878A-BAB7291924A1}"/>
                  <w:text/>
                </w:sdtPr>
                <w:sdtEndPr/>
                <w:sdtContent>
                  <w:p w:rsidR="00A67C3A" w:rsidRDefault="00A67C3A" w:rsidP="00A67C3A">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Simple Web Server</w:t>
                    </w:r>
                  </w:p>
                </w:sdtContent>
              </w:sdt>
            </w:tc>
          </w:tr>
          <w:tr w:rsidR="00A67C3A">
            <w:sdt>
              <w:sdtPr>
                <w:rPr>
                  <w:color w:val="2E74B5" w:themeColor="accent1" w:themeShade="BF"/>
                  <w:sz w:val="24"/>
                  <w:szCs w:val="24"/>
                </w:rPr>
                <w:alias w:val="Subtitle"/>
                <w:id w:val="13406923"/>
                <w:placeholder>
                  <w:docPart w:val="49BB2BA5B8CF48CD86BD151560D7A3A1"/>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67C3A" w:rsidRDefault="00A67C3A" w:rsidP="00A67C3A">
                    <w:pPr>
                      <w:pStyle w:val="NoSpacing"/>
                      <w:rPr>
                        <w:color w:val="2E74B5" w:themeColor="accent1" w:themeShade="BF"/>
                        <w:sz w:val="24"/>
                      </w:rPr>
                    </w:pPr>
                    <w:r>
                      <w:rPr>
                        <w:color w:val="2E74B5" w:themeColor="accent1" w:themeShade="BF"/>
                        <w:sz w:val="24"/>
                        <w:szCs w:val="24"/>
                      </w:rPr>
                      <w:t>CSSE477</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816"/>
          </w:tblGrid>
          <w:tr w:rsidR="00A67C3A">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E07C7966651D46F4B3F80BDBB1DF449F"/>
                  </w:placeholder>
                  <w:dataBinding w:prefixMappings="xmlns:ns0='http://schemas.openxmlformats.org/package/2006/metadata/core-properties' xmlns:ns1='http://purl.org/dc/elements/1.1/'" w:xpath="/ns0:coreProperties[1]/ns1:creator[1]" w:storeItemID="{6C3C8BC8-F283-45AE-878A-BAB7291924A1}"/>
                  <w:text/>
                </w:sdtPr>
                <w:sdtEndPr/>
                <w:sdtContent>
                  <w:p w:rsidR="00A67C3A" w:rsidRDefault="00A67C3A">
                    <w:pPr>
                      <w:pStyle w:val="NoSpacing"/>
                      <w:rPr>
                        <w:color w:val="5B9BD5" w:themeColor="accent1"/>
                        <w:sz w:val="28"/>
                        <w:szCs w:val="28"/>
                      </w:rPr>
                    </w:pPr>
                    <w:r>
                      <w:rPr>
                        <w:color w:val="5B9BD5" w:themeColor="accent1"/>
                        <w:sz w:val="28"/>
                        <w:szCs w:val="28"/>
                      </w:rPr>
                      <w:t>Gregory Bollivar and L.E. Davey</w:t>
                    </w:r>
                  </w:p>
                </w:sdtContent>
              </w:sdt>
              <w:sdt>
                <w:sdtPr>
                  <w:rPr>
                    <w:color w:val="5B9BD5" w:themeColor="accent1"/>
                    <w:sz w:val="28"/>
                    <w:szCs w:val="28"/>
                  </w:rPr>
                  <w:alias w:val="Date"/>
                  <w:tag w:val="Date"/>
                  <w:id w:val="13406932"/>
                  <w:placeholder>
                    <w:docPart w:val="A12FCA6A9E36476DA2869BD166D7718A"/>
                  </w:placeholder>
                  <w:dataBinding w:prefixMappings="xmlns:ns0='http://schemas.microsoft.com/office/2006/coverPageProps'" w:xpath="/ns0:CoverPageProperties[1]/ns0:PublishDate[1]" w:storeItemID="{55AF091B-3C7A-41E3-B477-F2FDAA23CFDA}"/>
                  <w:date w:fullDate="2015-11-02T00:00:00Z">
                    <w:dateFormat w:val="M-d-yyyy"/>
                    <w:lid w:val="en-US"/>
                    <w:storeMappedDataAs w:val="dateTime"/>
                    <w:calendar w:val="gregorian"/>
                  </w:date>
                </w:sdtPr>
                <w:sdtEndPr/>
                <w:sdtContent>
                  <w:p w:rsidR="00A67C3A" w:rsidRDefault="00A67C3A">
                    <w:pPr>
                      <w:pStyle w:val="NoSpacing"/>
                      <w:rPr>
                        <w:color w:val="5B9BD5" w:themeColor="accent1"/>
                        <w:sz w:val="28"/>
                        <w:szCs w:val="28"/>
                      </w:rPr>
                    </w:pPr>
                    <w:r>
                      <w:rPr>
                        <w:color w:val="5B9BD5" w:themeColor="accent1"/>
                        <w:sz w:val="28"/>
                        <w:szCs w:val="28"/>
                      </w:rPr>
                      <w:t>11-2-2015</w:t>
                    </w:r>
                  </w:p>
                </w:sdtContent>
              </w:sdt>
              <w:p w:rsidR="00A67C3A" w:rsidRDefault="00A67C3A">
                <w:pPr>
                  <w:pStyle w:val="NoSpacing"/>
                  <w:rPr>
                    <w:color w:val="5B9BD5" w:themeColor="accent1"/>
                  </w:rPr>
                </w:pPr>
              </w:p>
            </w:tc>
          </w:tr>
        </w:tbl>
        <w:p w:rsidR="00A67C3A" w:rsidRDefault="00A67C3A">
          <w:pPr>
            <w:spacing w:after="160" w:line="259" w:lineRule="auto"/>
            <w:ind w:left="0" w:right="0" w:firstLine="0"/>
            <w:jc w:val="left"/>
            <w:rPr>
              <w:color w:val="auto"/>
              <w:u w:val="none"/>
            </w:rPr>
          </w:pPr>
          <w:r>
            <w:rPr>
              <w:color w:val="auto"/>
              <w:u w:val="none"/>
            </w:rPr>
            <w:br w:type="page"/>
          </w:r>
        </w:p>
      </w:sdtContent>
    </w:sdt>
    <w:p w:rsidR="00585033" w:rsidRPr="00A67C3A" w:rsidRDefault="00FE46D5">
      <w:pPr>
        <w:spacing w:after="3" w:line="259" w:lineRule="auto"/>
        <w:ind w:right="0"/>
        <w:jc w:val="left"/>
        <w:rPr>
          <w:color w:val="auto"/>
          <w:u w:val="none"/>
        </w:rPr>
      </w:pPr>
      <w:r w:rsidRPr="00A67C3A">
        <w:rPr>
          <w:color w:val="auto"/>
          <w:u w:val="none"/>
        </w:rPr>
        <w:lastRenderedPageBreak/>
        <w:t>1.)</w:t>
      </w:r>
      <w:r w:rsidRPr="00A67C3A">
        <w:rPr>
          <w:rFonts w:ascii="Arial" w:eastAsia="Arial" w:hAnsi="Arial" w:cs="Arial"/>
          <w:color w:val="auto"/>
          <w:u w:val="none"/>
        </w:rPr>
        <w:t xml:space="preserve"> </w:t>
      </w:r>
      <w:r w:rsidRPr="00A67C3A">
        <w:rPr>
          <w:noProof/>
          <w:color w:val="auto"/>
          <w:u w:val="none"/>
        </w:rPr>
        <w:drawing>
          <wp:inline distT="0" distB="0" distL="0" distR="0" wp14:anchorId="756829AB" wp14:editId="381386BF">
            <wp:extent cx="5934457" cy="251460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
                    <a:stretch>
                      <a:fillRect/>
                    </a:stretch>
                  </pic:blipFill>
                  <pic:spPr>
                    <a:xfrm>
                      <a:off x="0" y="0"/>
                      <a:ext cx="5934457" cy="2514600"/>
                    </a:xfrm>
                    <a:prstGeom prst="rect">
                      <a:avLst/>
                    </a:prstGeom>
                  </pic:spPr>
                </pic:pic>
              </a:graphicData>
            </a:graphic>
          </wp:inline>
        </w:drawing>
      </w:r>
      <w:r w:rsidRPr="00A67C3A">
        <w:rPr>
          <w:color w:val="auto"/>
          <w:u w:val="none"/>
        </w:rPr>
        <w:t xml:space="preserve"> </w:t>
      </w:r>
      <w:r w:rsidR="00A67C3A">
        <w:rPr>
          <w:color w:val="auto"/>
          <w:u w:val="none"/>
        </w:rPr>
        <w:br/>
      </w:r>
      <w:ins w:id="0" w:author="Laura Davey" w:date="2015-11-02T18:44:00Z">
        <w:r w:rsidR="00A67C3A">
          <w:rPr>
            <w:color w:val="auto"/>
            <w:u w:val="none"/>
          </w:rPr>
          <w:t>Changes to the diagram have occured</w:t>
        </w:r>
      </w:ins>
    </w:p>
    <w:p w:rsidR="00585033" w:rsidRPr="00A67C3A" w:rsidRDefault="00FE46D5">
      <w:pPr>
        <w:spacing w:after="26"/>
        <w:ind w:left="720" w:hanging="360"/>
        <w:rPr>
          <w:color w:val="auto"/>
          <w:u w:val="none"/>
        </w:rPr>
      </w:pPr>
      <w:r w:rsidRPr="00A67C3A">
        <w:rPr>
          <w:color w:val="auto"/>
          <w:u w:val="none"/>
        </w:rPr>
        <w:t>2.)</w:t>
      </w:r>
      <w:r w:rsidRPr="00A67C3A">
        <w:rPr>
          <w:rFonts w:ascii="Arial" w:eastAsia="Arial" w:hAnsi="Arial" w:cs="Arial"/>
          <w:color w:val="auto"/>
          <w:u w:val="none"/>
        </w:rPr>
        <w:t xml:space="preserve"> </w:t>
      </w:r>
      <w:r w:rsidRPr="00A67C3A">
        <w:rPr>
          <w:color w:val="auto"/>
          <w:u w:val="none"/>
        </w:rPr>
        <w:t xml:space="preserve">About the “detailed diagram” we believe that a.) our detailed diagram is very much the same as the diagram above, b.) it has not changed significantly. </w:t>
      </w:r>
    </w:p>
    <w:p w:rsidR="00585033" w:rsidRPr="002077F3" w:rsidRDefault="00FE46D5">
      <w:pPr>
        <w:spacing w:after="33" w:line="259" w:lineRule="auto"/>
        <w:ind w:right="0"/>
        <w:jc w:val="left"/>
        <w:rPr>
          <w:rStyle w:val="NoSpacingChar"/>
        </w:rPr>
      </w:pPr>
      <w:r w:rsidRPr="00A67C3A">
        <w:rPr>
          <w:color w:val="auto"/>
          <w:u w:val="none"/>
        </w:rPr>
        <w:t>3.)</w:t>
      </w:r>
      <w:r w:rsidRPr="00A67C3A">
        <w:rPr>
          <w:rFonts w:ascii="Arial" w:eastAsia="Arial" w:hAnsi="Arial" w:cs="Arial"/>
          <w:color w:val="auto"/>
          <w:u w:val="none"/>
        </w:rPr>
        <w:t xml:space="preserve"> </w:t>
      </w:r>
      <w:r w:rsidRPr="00A67C3A">
        <w:rPr>
          <w:color w:val="auto"/>
          <w:u w:val="none"/>
        </w:rPr>
        <w:t>Patterns: Delegating to an interface, Strategy, WatchDir</w:t>
      </w:r>
      <w:ins w:id="1" w:author="Laura Davey" w:date="2015-11-02T18:44:00Z">
        <w:r w:rsidR="00A67C3A" w:rsidRPr="002077F3">
          <w:t xml:space="preserve">, </w:t>
        </w:r>
      </w:ins>
      <w:r w:rsidRPr="002077F3">
        <w:t xml:space="preserve"> </w:t>
      </w:r>
      <w:r w:rsidR="00A67C3A" w:rsidRPr="002077F3">
        <w:rPr>
          <w:color w:val="auto"/>
          <w:u w:val="none"/>
        </w:rPr>
        <w:t>no additional patterns</w:t>
      </w:r>
    </w:p>
    <w:p w:rsidR="00A67C3A" w:rsidRDefault="00FE46D5">
      <w:pPr>
        <w:spacing w:after="7"/>
        <w:ind w:right="998"/>
        <w:rPr>
          <w:color w:val="auto"/>
          <w:u w:val="none"/>
        </w:rPr>
      </w:pPr>
      <w:r w:rsidRPr="00A67C3A">
        <w:rPr>
          <w:noProof/>
          <w:color w:val="auto"/>
          <w:u w:val="none"/>
        </w:rPr>
        <mc:AlternateContent>
          <mc:Choice Requires="wpg">
            <w:drawing>
              <wp:anchor distT="0" distB="0" distL="114300" distR="114300" simplePos="0" relativeHeight="251658240" behindDoc="0" locked="0" layoutInCell="1" allowOverlap="1" wp14:anchorId="60253084" wp14:editId="0DC31DB6">
                <wp:simplePos x="0" y="0"/>
                <wp:positionH relativeFrom="page">
                  <wp:posOffset>457200</wp:posOffset>
                </wp:positionH>
                <wp:positionV relativeFrom="page">
                  <wp:posOffset>3443351</wp:posOffset>
                </wp:positionV>
                <wp:extent cx="9144" cy="920496"/>
                <wp:effectExtent l="0" t="0" r="0" b="0"/>
                <wp:wrapSquare wrapText="bothSides"/>
                <wp:docPr id="3231" name="Group 3231"/>
                <wp:cNvGraphicFramePr/>
                <a:graphic xmlns:a="http://schemas.openxmlformats.org/drawingml/2006/main">
                  <a:graphicData uri="http://schemas.microsoft.com/office/word/2010/wordprocessingGroup">
                    <wpg:wgp>
                      <wpg:cNvGrpSpPr/>
                      <wpg:grpSpPr>
                        <a:xfrm>
                          <a:off x="0" y="0"/>
                          <a:ext cx="9144" cy="920496"/>
                          <a:chOff x="0" y="0"/>
                          <a:chExt cx="9144" cy="920496"/>
                        </a:xfrm>
                      </wpg:grpSpPr>
                      <wps:wsp>
                        <wps:cNvPr id="3813" name="Shape 3813"/>
                        <wps:cNvSpPr/>
                        <wps:spPr>
                          <a:xfrm>
                            <a:off x="0" y="0"/>
                            <a:ext cx="9144" cy="920496"/>
                          </a:xfrm>
                          <a:custGeom>
                            <a:avLst/>
                            <a:gdLst/>
                            <a:ahLst/>
                            <a:cxnLst/>
                            <a:rect l="0" t="0" r="0" b="0"/>
                            <a:pathLst>
                              <a:path w="9144" h="920496">
                                <a:moveTo>
                                  <a:pt x="0" y="0"/>
                                </a:moveTo>
                                <a:lnTo>
                                  <a:pt x="9144" y="0"/>
                                </a:lnTo>
                                <a:lnTo>
                                  <a:pt x="9144" y="920496"/>
                                </a:lnTo>
                                <a:lnTo>
                                  <a:pt x="0" y="920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5B3C1D" id="Group 3231" o:spid="_x0000_s1026" style="position:absolute;margin-left:36pt;margin-top:271.15pt;width:.7pt;height:72.5pt;z-index:251658240;mso-position-horizontal-relative:page;mso-position-vertical-relative:page" coordsize="91,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">
                <v:shape id="Shape 3813" o:spid="_x0000_s1027" style="position:absolute;width:91;height:9204;visibility:visible;mso-wrap-style:square;v-text-anchor:top" coordsize="9144,920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CNsYA&#10;AADdAAAADwAAAGRycy9kb3ducmV2LnhtbESPzWvCQBTE7wX/h+UJvdWNkYqkrmIKpV568IOeH9ln&#10;Esy+TbKbD/vXdwXB4zAzv2HW29FUoqfWlZYVzGcRCOLM6pJzBefT19sKhPPIGivLpOBGDrabycsa&#10;E20HPlB/9LkIEHYJKii8rxMpXVaQQTezNXHwLrY16INsc6lbHALcVDKOoqU0WHJYKLCmz4Ky67Ez&#10;ClzTfHc/za4c0r/T0kj3m77LWKnX6bj7AOFp9M/wo73XChar+QLub8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RCNsYAAADdAAAADwAAAAAAAAAAAAAAAACYAgAAZHJz&#10;L2Rvd25yZXYueG1sUEsFBgAAAAAEAAQA9QAAAIsDAAAAAA==&#10;" path="m,l9144,r,920496l,920496,,e" fillcolor="black" stroked="f" strokeweight="0">
                  <v:stroke miterlimit="83231f" joinstyle="miter"/>
                  <v:path arrowok="t" textboxrect="0,0,9144,920496"/>
                </v:shape>
                <w10:wrap type="square" anchorx="page" anchory="page"/>
              </v:group>
            </w:pict>
          </mc:Fallback>
        </mc:AlternateContent>
      </w:r>
      <w:r w:rsidRPr="00A67C3A">
        <w:rPr>
          <w:color w:val="auto"/>
          <w:u w:val="none"/>
        </w:rPr>
        <w:t>4.)</w:t>
      </w:r>
      <w:r w:rsidRPr="00A67C3A">
        <w:rPr>
          <w:rFonts w:ascii="Arial" w:eastAsia="Arial" w:hAnsi="Arial" w:cs="Arial"/>
          <w:color w:val="auto"/>
          <w:u w:val="none"/>
        </w:rPr>
        <w:t xml:space="preserve"> </w:t>
      </w:r>
      <w:r w:rsidRPr="00A67C3A">
        <w:rPr>
          <w:color w:val="auto"/>
          <w:u w:val="none"/>
        </w:rPr>
        <w:t>Improvements: Our counting, improve client to generate dummy post/put/delete</w:t>
      </w:r>
      <w:r w:rsidR="00A67C3A">
        <w:rPr>
          <w:color w:val="auto"/>
          <w:u w:val="none"/>
        </w:rPr>
        <w:t>, we increased the security of the system, we restricted access to the plugins folder, added logging, throttled high using clients and attempted to prevent threadbombs.</w:t>
      </w:r>
      <w:del w:id="2" w:author="Laura Davey" w:date="2015-11-02T18:46:00Z">
        <w:r w:rsidRPr="00A67C3A" w:rsidDel="00A67C3A">
          <w:rPr>
            <w:color w:val="auto"/>
            <w:u w:val="none"/>
          </w:rPr>
          <w:delText xml:space="preserve"> </w:delText>
        </w:r>
      </w:del>
    </w:p>
    <w:p w:rsidR="00585033" w:rsidRPr="00A67C3A" w:rsidRDefault="00FE46D5">
      <w:pPr>
        <w:spacing w:after="7"/>
        <w:ind w:right="998"/>
        <w:rPr>
          <w:color w:val="auto"/>
          <w:u w:val="none"/>
        </w:rPr>
      </w:pPr>
      <w:r w:rsidRPr="00A67C3A">
        <w:rPr>
          <w:color w:val="auto"/>
          <w:u w:val="none"/>
        </w:rPr>
        <w:t>5.)</w:t>
      </w:r>
      <w:r w:rsidRPr="00A67C3A">
        <w:rPr>
          <w:rFonts w:ascii="Arial" w:eastAsia="Arial" w:hAnsi="Arial" w:cs="Arial"/>
          <w:color w:val="auto"/>
          <w:u w:val="none"/>
        </w:rPr>
        <w:t xml:space="preserve"> </w:t>
      </w:r>
      <w:r w:rsidRPr="00A67C3A">
        <w:rPr>
          <w:color w:val="auto"/>
          <w:u w:val="none"/>
        </w:rPr>
        <w:t xml:space="preserve">GET: </w:t>
      </w:r>
    </w:p>
    <w:p w:rsidR="00585033" w:rsidRPr="00A67C3A" w:rsidRDefault="00FE46D5">
      <w:pPr>
        <w:spacing w:after="0" w:line="259" w:lineRule="auto"/>
        <w:ind w:left="0" w:right="691" w:firstLine="0"/>
        <w:jc w:val="right"/>
        <w:rPr>
          <w:color w:val="auto"/>
          <w:u w:val="none"/>
        </w:rPr>
      </w:pPr>
      <w:r w:rsidRPr="00A67C3A">
        <w:rPr>
          <w:noProof/>
          <w:color w:val="auto"/>
          <w:u w:val="none"/>
        </w:rPr>
        <w:drawing>
          <wp:inline distT="0" distB="0" distL="0" distR="0" wp14:anchorId="115775DC" wp14:editId="635128E0">
            <wp:extent cx="5495544" cy="2848356"/>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
                    <a:stretch>
                      <a:fillRect/>
                    </a:stretch>
                  </pic:blipFill>
                  <pic:spPr>
                    <a:xfrm>
                      <a:off x="0" y="0"/>
                      <a:ext cx="5495544" cy="2848356"/>
                    </a:xfrm>
                    <a:prstGeom prst="rect">
                      <a:avLst/>
                    </a:prstGeom>
                  </pic:spPr>
                </pic:pic>
              </a:graphicData>
            </a:graphic>
          </wp:inline>
        </w:drawing>
      </w:r>
      <w:r w:rsidRPr="00A67C3A">
        <w:rPr>
          <w:color w:val="auto"/>
          <w:u w:val="none"/>
        </w:rPr>
        <w:t xml:space="preserve"> </w:t>
      </w:r>
    </w:p>
    <w:p w:rsidR="00585033" w:rsidRPr="00A67C3A" w:rsidRDefault="00FE46D5">
      <w:pPr>
        <w:spacing w:after="3" w:line="259" w:lineRule="auto"/>
        <w:ind w:left="715" w:right="0"/>
        <w:jc w:val="left"/>
        <w:rPr>
          <w:color w:val="auto"/>
          <w:u w:val="none"/>
        </w:rPr>
      </w:pPr>
      <w:r w:rsidRPr="00A67C3A">
        <w:rPr>
          <w:color w:val="auto"/>
          <w:u w:val="none"/>
        </w:rPr>
        <w:t>POST:</w:t>
      </w:r>
    </w:p>
    <w:p w:rsidR="00585033" w:rsidRPr="00A67C3A" w:rsidRDefault="00FE46D5">
      <w:pPr>
        <w:spacing w:after="6" w:line="259" w:lineRule="auto"/>
        <w:ind w:left="720" w:right="0" w:firstLine="0"/>
        <w:jc w:val="left"/>
        <w:rPr>
          <w:color w:val="auto"/>
          <w:u w:val="none"/>
        </w:rPr>
      </w:pPr>
      <w:r w:rsidRPr="00A67C3A">
        <w:rPr>
          <w:noProof/>
          <w:color w:val="auto"/>
          <w:u w:val="none"/>
        </w:rPr>
        <w:lastRenderedPageBreak/>
        <mc:AlternateContent>
          <mc:Choice Requires="wpg">
            <w:drawing>
              <wp:inline distT="0" distB="0" distL="0" distR="0" wp14:anchorId="3B99FCCE" wp14:editId="1D84461A">
                <wp:extent cx="5943600" cy="6431722"/>
                <wp:effectExtent l="0" t="0" r="0" b="0"/>
                <wp:docPr id="2966" name="Group 2966"/>
                <wp:cNvGraphicFramePr/>
                <a:graphic xmlns:a="http://schemas.openxmlformats.org/drawingml/2006/main">
                  <a:graphicData uri="http://schemas.microsoft.com/office/word/2010/wordprocessingGroup">
                    <wpg:wgp>
                      <wpg:cNvGrpSpPr/>
                      <wpg:grpSpPr>
                        <a:xfrm>
                          <a:off x="0" y="0"/>
                          <a:ext cx="5943600" cy="6431722"/>
                          <a:chOff x="0" y="0"/>
                          <a:chExt cx="5943600" cy="6431722"/>
                        </a:xfrm>
                      </wpg:grpSpPr>
                      <wps:wsp>
                        <wps:cNvPr id="83" name="Rectangle 83"/>
                        <wps:cNvSpPr/>
                        <wps:spPr>
                          <a:xfrm>
                            <a:off x="4743958" y="6288913"/>
                            <a:ext cx="42143" cy="189936"/>
                          </a:xfrm>
                          <a:prstGeom prst="rect">
                            <a:avLst/>
                          </a:prstGeom>
                          <a:ln>
                            <a:noFill/>
                          </a:ln>
                        </wps:spPr>
                        <wps:txbx>
                          <w:txbxContent>
                            <w:p w:rsidR="00585033" w:rsidRDefault="00FE46D5">
                              <w:pPr>
                                <w:spacing w:after="160" w:line="259" w:lineRule="auto"/>
                                <w:ind w:left="0" w:right="0" w:firstLine="0"/>
                                <w:jc w:val="left"/>
                              </w:pPr>
                              <w:r>
                                <w:rPr>
                                  <w:color w:val="000000"/>
                                  <w:u w:val="none" w:color="000000"/>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11"/>
                          <a:stretch>
                            <a:fillRect/>
                          </a:stretch>
                        </pic:blipFill>
                        <pic:spPr>
                          <a:xfrm>
                            <a:off x="0" y="0"/>
                            <a:ext cx="5943600" cy="3863340"/>
                          </a:xfrm>
                          <a:prstGeom prst="rect">
                            <a:avLst/>
                          </a:prstGeom>
                        </pic:spPr>
                      </pic:pic>
                      <pic:pic xmlns:pic="http://schemas.openxmlformats.org/drawingml/2006/picture">
                        <pic:nvPicPr>
                          <pic:cNvPr id="89" name="Picture 89"/>
                          <pic:cNvPicPr/>
                        </pic:nvPicPr>
                        <pic:blipFill>
                          <a:blip r:embed="rId12"/>
                          <a:stretch>
                            <a:fillRect/>
                          </a:stretch>
                        </pic:blipFill>
                        <pic:spPr>
                          <a:xfrm>
                            <a:off x="0" y="3880104"/>
                            <a:ext cx="4733544" cy="2505456"/>
                          </a:xfrm>
                          <a:prstGeom prst="rect">
                            <a:avLst/>
                          </a:prstGeom>
                        </pic:spPr>
                      </pic:pic>
                    </wpg:wgp>
                  </a:graphicData>
                </a:graphic>
              </wp:inline>
            </w:drawing>
          </mc:Choice>
          <mc:Fallback>
            <w:pict>
              <v:group w14:anchorId="3B99FCCE" id="Group 2966" o:spid="_x0000_s1026" style="width:468pt;height:506.45pt;mso-position-horizontal-relative:char;mso-position-vertical-relative:line" coordsize="59436,643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">
                <v:rect id="Rectangle 83" o:spid="_x0000_s1027" style="position:absolute;left:47439;top:6288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585033" w:rsidRDefault="00FE46D5">
                        <w:pPr>
                          <w:spacing w:after="160" w:line="259" w:lineRule="auto"/>
                          <w:ind w:left="0" w:right="0" w:firstLine="0"/>
                          <w:jc w:val="left"/>
                        </w:pPr>
                        <w:r>
                          <w:rPr>
                            <w:color w:val="000000"/>
                            <w:u w:val="none" w:color="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8" type="#_x0000_t75" style="position:absolute;width:59436;height:3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PbhjEAAAA2wAAAA8AAABkcnMvZG93bnJldi54bWxEj0FrAjEUhO8F/0N4Qm81aw+trEYRQaho&#10;D109eHxunruLm5c1iWv675uC4HGYmW+Y2SKaVvTkfGNZwXiUgSAurW64UnDYr98mIHxA1thaJgW/&#10;5GExH7zMMNf2zj/UF6ESCcI+RwV1CF0upS9rMuhHtiNO3tk6gyFJV0nt8J7gppXvWfYhDTacFmrs&#10;aFVTeSluRkHsjpt2XBTx2m/64/n7tDNbt1PqdRiXUxCBYniGH+0vrWDyCf9f0g+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PbhjEAAAA2wAAAA8AAAAAAAAAAAAAAAAA&#10;nwIAAGRycy9kb3ducmV2LnhtbFBLBQYAAAAABAAEAPcAAACQAwAAAAA=&#10;">
                  <v:imagedata r:id="rId13" o:title=""/>
                </v:shape>
                <v:shape id="Picture 89" o:spid="_x0000_s1029" type="#_x0000_t75" style="position:absolute;top:38801;width:47335;height:25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TH3zDAAAA2wAAAA8AAABkcnMvZG93bnJldi54bWxEj0FrwkAUhO8F/8PyBC+hbvTQpqmrlILg&#10;QajG9v7IvibB7Nuwb9X477uFQo/DzHzDrDaj69WVgnSeDSzmOSji2tuOGwOfp+1jAUoissXeMxm4&#10;k8BmPXlYYWn9jY90rWKjEoSlRANtjEOptdQtOZS5H4iT9+2Dw5hkaLQNeEtw1+tlnj9phx2nhRYH&#10;em+pPlcXZ0A+snP/JXu7OFyOdSiq7CDPmTGz6fj2CirSGP/Df+2dNVC8wO+X9AP0+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FMffMMAAADbAAAADwAAAAAAAAAAAAAAAACf&#10;AgAAZHJzL2Rvd25yZXYueG1sUEsFBgAAAAAEAAQA9wAAAI8DAAAAAA==&#10;">
                  <v:imagedata r:id="rId14" o:title=""/>
                </v:shape>
                <w10:anchorlock/>
              </v:group>
            </w:pict>
          </mc:Fallback>
        </mc:AlternateContent>
      </w:r>
    </w:p>
    <w:p w:rsidR="00585033" w:rsidRPr="00A67C3A" w:rsidRDefault="00FE46D5">
      <w:pPr>
        <w:spacing w:after="3" w:line="259" w:lineRule="auto"/>
        <w:ind w:left="715" w:right="0"/>
        <w:jc w:val="left"/>
        <w:rPr>
          <w:color w:val="auto"/>
          <w:u w:val="none"/>
        </w:rPr>
      </w:pPr>
      <w:r w:rsidRPr="00A67C3A">
        <w:rPr>
          <w:color w:val="auto"/>
          <w:u w:val="none"/>
        </w:rPr>
        <w:t xml:space="preserve">PUT: </w:t>
      </w:r>
    </w:p>
    <w:p w:rsidR="00585033" w:rsidRPr="00A67C3A" w:rsidRDefault="00FE46D5">
      <w:pPr>
        <w:spacing w:after="6" w:line="259" w:lineRule="auto"/>
        <w:ind w:left="720" w:right="0" w:firstLine="0"/>
        <w:jc w:val="left"/>
        <w:rPr>
          <w:color w:val="auto"/>
          <w:u w:val="none"/>
        </w:rPr>
      </w:pPr>
      <w:r w:rsidRPr="00A67C3A">
        <w:rPr>
          <w:noProof/>
          <w:color w:val="auto"/>
          <w:u w:val="none"/>
        </w:rPr>
        <w:lastRenderedPageBreak/>
        <mc:AlternateContent>
          <mc:Choice Requires="wpg">
            <w:drawing>
              <wp:inline distT="0" distB="0" distL="0" distR="0" wp14:anchorId="7682100F" wp14:editId="76AF0DA0">
                <wp:extent cx="5943600" cy="7709216"/>
                <wp:effectExtent l="0" t="0" r="0" b="0"/>
                <wp:docPr id="2899" name="Group 2899"/>
                <wp:cNvGraphicFramePr/>
                <a:graphic xmlns:a="http://schemas.openxmlformats.org/drawingml/2006/main">
                  <a:graphicData uri="http://schemas.microsoft.com/office/word/2010/wordprocessingGroup">
                    <wpg:wgp>
                      <wpg:cNvGrpSpPr/>
                      <wpg:grpSpPr>
                        <a:xfrm>
                          <a:off x="0" y="0"/>
                          <a:ext cx="5943600" cy="7709216"/>
                          <a:chOff x="0" y="0"/>
                          <a:chExt cx="5943600" cy="7709216"/>
                        </a:xfrm>
                      </wpg:grpSpPr>
                      <wps:wsp>
                        <wps:cNvPr id="101" name="Rectangle 101"/>
                        <wps:cNvSpPr/>
                        <wps:spPr>
                          <a:xfrm>
                            <a:off x="4763770" y="7566407"/>
                            <a:ext cx="42143" cy="189936"/>
                          </a:xfrm>
                          <a:prstGeom prst="rect">
                            <a:avLst/>
                          </a:prstGeom>
                          <a:ln>
                            <a:noFill/>
                          </a:ln>
                        </wps:spPr>
                        <wps:txbx>
                          <w:txbxContent>
                            <w:p w:rsidR="00585033" w:rsidRDefault="00FE46D5">
                              <w:pPr>
                                <w:spacing w:after="160" w:line="259" w:lineRule="auto"/>
                                <w:ind w:left="0" w:right="0" w:firstLine="0"/>
                                <w:jc w:val="left"/>
                              </w:pPr>
                              <w:r>
                                <w:rPr>
                                  <w:color w:val="000000"/>
                                  <w:u w:val="none" w:color="000000"/>
                                </w:rPr>
                                <w:t xml:space="preserve"> </w:t>
                              </w:r>
                            </w:p>
                          </w:txbxContent>
                        </wps:txbx>
                        <wps:bodyPr horzOverflow="overflow" vert="horz" lIns="0" tIns="0" rIns="0" bIns="0" rtlCol="0">
                          <a:noAutofit/>
                        </wps:bodyPr>
                      </wps:wsp>
                      <pic:pic xmlns:pic="http://schemas.openxmlformats.org/drawingml/2006/picture">
                        <pic:nvPicPr>
                          <pic:cNvPr id="104" name="Picture 104"/>
                          <pic:cNvPicPr/>
                        </pic:nvPicPr>
                        <pic:blipFill>
                          <a:blip r:embed="rId15"/>
                          <a:stretch>
                            <a:fillRect/>
                          </a:stretch>
                        </pic:blipFill>
                        <pic:spPr>
                          <a:xfrm>
                            <a:off x="0" y="0"/>
                            <a:ext cx="5943600" cy="4450080"/>
                          </a:xfrm>
                          <a:prstGeom prst="rect">
                            <a:avLst/>
                          </a:prstGeom>
                        </pic:spPr>
                      </pic:pic>
                      <pic:pic xmlns:pic="http://schemas.openxmlformats.org/drawingml/2006/picture">
                        <pic:nvPicPr>
                          <pic:cNvPr id="106" name="Picture 106"/>
                          <pic:cNvPicPr/>
                        </pic:nvPicPr>
                        <pic:blipFill>
                          <a:blip r:embed="rId16"/>
                          <a:stretch>
                            <a:fillRect/>
                          </a:stretch>
                        </pic:blipFill>
                        <pic:spPr>
                          <a:xfrm>
                            <a:off x="0" y="4471416"/>
                            <a:ext cx="4762500" cy="3200400"/>
                          </a:xfrm>
                          <a:prstGeom prst="rect">
                            <a:avLst/>
                          </a:prstGeom>
                        </pic:spPr>
                      </pic:pic>
                    </wpg:wgp>
                  </a:graphicData>
                </a:graphic>
              </wp:inline>
            </w:drawing>
          </mc:Choice>
          <mc:Fallback>
            <w:pict>
              <v:group w14:anchorId="7682100F" id="Group 2899" o:spid="_x0000_s1030" style="width:468pt;height:607pt;mso-position-horizontal-relative:char;mso-position-vertical-relative:line" coordsize="59436,770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">
                <v:rect id="Rectangle 101" o:spid="_x0000_s1031" style="position:absolute;left:47637;top:756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585033" w:rsidRDefault="00FE46D5">
                        <w:pPr>
                          <w:spacing w:after="160" w:line="259" w:lineRule="auto"/>
                          <w:ind w:left="0" w:right="0" w:firstLine="0"/>
                          <w:jc w:val="left"/>
                        </w:pPr>
                        <w:r>
                          <w:rPr>
                            <w:color w:val="000000"/>
                            <w:u w:val="none" w:color="000000"/>
                          </w:rPr>
                          <w:t xml:space="preserve"> </w:t>
                        </w:r>
                      </w:p>
                    </w:txbxContent>
                  </v:textbox>
                </v:rect>
                <v:shape id="Picture 104" o:spid="_x0000_s1032" type="#_x0000_t75" style="position:absolute;width:59436;height:44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fTQ7BAAAA3AAAAA8AAABkcnMvZG93bnJldi54bWxET0uLwjAQvi/4H8II3tbUByrVKCoIHgrL&#10;quh1bMa22ExKE7X66zcLgrf5+J4zWzSmFHeqXWFZQa8bgSBOrS44U3DYb74nIJxH1lhaJgVPcrCY&#10;t75mGGv74F+673wmQgi7GBXk3lexlC7NyaDr2oo4cBdbG/QB1pnUNT5CuCllP4pG0mDBoSHHitY5&#10;pdfdzSgYJ4NMHn/Oy3VDyYnwmQxXr0SpTrtZTkF4avxH/HZvdZgfDeH/mXCBn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8fTQ7BAAAA3AAAAA8AAAAAAAAAAAAAAAAAnwIA&#10;AGRycy9kb3ducmV2LnhtbFBLBQYAAAAABAAEAPcAAACNAwAAAAA=&#10;">
                  <v:imagedata r:id="rId17" o:title=""/>
                </v:shape>
                <v:shape id="Picture 106" o:spid="_x0000_s1033" type="#_x0000_t75" style="position:absolute;top:44714;width:476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pq7fAAAAA3AAAAA8AAABkcnMvZG93bnJldi54bWxET02LwjAQvS/4H8II3rbJSi1L1yhLQfDg&#10;xe6CHodmbIvNpDRR6783guBtHu9zluvRduJKg28da/hKFAjiypmWaw3/f5vPbxA+IBvsHJOGO3lY&#10;ryYfS8yNu/GermWoRQxhn6OGJoQ+l9JXDVn0ieuJI3dyg8UQ4VBLM+AthttOzpXKpMWWY0ODPRUN&#10;VefyYjVkoehGK7fHu9rscNEXaXooU61n0/H3B0SgMbzFL/fWxPkqg+cz8QK5e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qmrt8AAAADcAAAADwAAAAAAAAAAAAAAAACfAgAA&#10;ZHJzL2Rvd25yZXYueG1sUEsFBgAAAAAEAAQA9wAAAIwDAAAAAA==&#10;">
                  <v:imagedata r:id="rId18" o:title=""/>
                </v:shape>
                <w10:anchorlock/>
              </v:group>
            </w:pict>
          </mc:Fallback>
        </mc:AlternateContent>
      </w:r>
    </w:p>
    <w:p w:rsidR="00585033" w:rsidRPr="00A67C3A" w:rsidRDefault="00FE46D5">
      <w:pPr>
        <w:spacing w:after="3" w:line="259" w:lineRule="auto"/>
        <w:ind w:left="715" w:right="0"/>
        <w:jc w:val="left"/>
        <w:rPr>
          <w:color w:val="auto"/>
          <w:u w:val="none"/>
        </w:rPr>
      </w:pPr>
      <w:r w:rsidRPr="00A67C3A">
        <w:rPr>
          <w:color w:val="auto"/>
          <w:u w:val="none"/>
        </w:rPr>
        <w:t xml:space="preserve">DELETE: </w:t>
      </w:r>
    </w:p>
    <w:p w:rsidR="00585033" w:rsidRPr="00A67C3A" w:rsidRDefault="00FE46D5">
      <w:pPr>
        <w:spacing w:after="0" w:line="259" w:lineRule="auto"/>
        <w:ind w:left="720" w:right="0" w:firstLine="0"/>
        <w:jc w:val="left"/>
        <w:rPr>
          <w:color w:val="auto"/>
          <w:u w:val="none"/>
        </w:rPr>
      </w:pPr>
      <w:r w:rsidRPr="00A67C3A">
        <w:rPr>
          <w:noProof/>
          <w:color w:val="auto"/>
          <w:u w:val="none"/>
        </w:rPr>
        <w:lastRenderedPageBreak/>
        <w:drawing>
          <wp:inline distT="0" distB="0" distL="0" distR="0" wp14:anchorId="34AAAED5" wp14:editId="1301F706">
            <wp:extent cx="5943600" cy="4520184"/>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9"/>
                    <a:stretch>
                      <a:fillRect/>
                    </a:stretch>
                  </pic:blipFill>
                  <pic:spPr>
                    <a:xfrm>
                      <a:off x="0" y="0"/>
                      <a:ext cx="5943600" cy="4520184"/>
                    </a:xfrm>
                    <a:prstGeom prst="rect">
                      <a:avLst/>
                    </a:prstGeom>
                  </pic:spPr>
                </pic:pic>
              </a:graphicData>
            </a:graphic>
          </wp:inline>
        </w:drawing>
      </w:r>
    </w:p>
    <w:p w:rsidR="00585033" w:rsidRPr="00A67C3A" w:rsidRDefault="00FE46D5">
      <w:pPr>
        <w:spacing w:after="0" w:line="259" w:lineRule="auto"/>
        <w:ind w:left="720" w:right="0" w:firstLine="0"/>
        <w:rPr>
          <w:color w:val="auto"/>
          <w:u w:val="none"/>
        </w:rPr>
      </w:pPr>
      <w:r w:rsidRPr="00A67C3A">
        <w:rPr>
          <w:noProof/>
          <w:color w:val="auto"/>
          <w:u w:val="none"/>
        </w:rPr>
        <w:lastRenderedPageBreak/>
        <mc:AlternateContent>
          <mc:Choice Requires="wpg">
            <w:drawing>
              <wp:anchor distT="0" distB="0" distL="114300" distR="114300" simplePos="0" relativeHeight="251659264" behindDoc="0" locked="0" layoutInCell="1" allowOverlap="1" wp14:anchorId="4D6E6C42" wp14:editId="203BF9F8">
                <wp:simplePos x="0" y="0"/>
                <wp:positionH relativeFrom="page">
                  <wp:posOffset>457200</wp:posOffset>
                </wp:positionH>
                <wp:positionV relativeFrom="page">
                  <wp:posOffset>5424805</wp:posOffset>
                </wp:positionV>
                <wp:extent cx="9144" cy="1760220"/>
                <wp:effectExtent l="0" t="0" r="0" b="0"/>
                <wp:wrapTopAndBottom/>
                <wp:docPr id="2893" name="Group 2893"/>
                <wp:cNvGraphicFramePr/>
                <a:graphic xmlns:a="http://schemas.openxmlformats.org/drawingml/2006/main">
                  <a:graphicData uri="http://schemas.microsoft.com/office/word/2010/wordprocessingGroup">
                    <wpg:wgp>
                      <wpg:cNvGrpSpPr/>
                      <wpg:grpSpPr>
                        <a:xfrm>
                          <a:off x="0" y="0"/>
                          <a:ext cx="9144" cy="1760220"/>
                          <a:chOff x="0" y="0"/>
                          <a:chExt cx="9144" cy="1760220"/>
                        </a:xfrm>
                      </wpg:grpSpPr>
                      <wps:wsp>
                        <wps:cNvPr id="3814" name="Shape 3814"/>
                        <wps:cNvSpPr/>
                        <wps:spPr>
                          <a:xfrm>
                            <a:off x="0" y="0"/>
                            <a:ext cx="9144" cy="1760220"/>
                          </a:xfrm>
                          <a:custGeom>
                            <a:avLst/>
                            <a:gdLst/>
                            <a:ahLst/>
                            <a:cxnLst/>
                            <a:rect l="0" t="0" r="0" b="0"/>
                            <a:pathLst>
                              <a:path w="9144" h="1760220">
                                <a:moveTo>
                                  <a:pt x="0" y="0"/>
                                </a:moveTo>
                                <a:lnTo>
                                  <a:pt x="9144" y="0"/>
                                </a:lnTo>
                                <a:lnTo>
                                  <a:pt x="9144" y="1760220"/>
                                </a:lnTo>
                                <a:lnTo>
                                  <a:pt x="0" y="17602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92F019" id="Group 2893" o:spid="_x0000_s1026" style="position:absolute;margin-left:36pt;margin-top:427.15pt;width:.7pt;height:138.6pt;z-index:251659264;mso-position-horizontal-relative:page;mso-position-vertical-relative:page" coordsize="91,17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">
                <v:shape id="Shape 3814" o:spid="_x0000_s1027" style="position:absolute;width:91;height:17602;visibility:visible;mso-wrap-style:square;v-text-anchor:top" coordsize="9144,176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LlMQA&#10;AADdAAAADwAAAGRycy9kb3ducmV2LnhtbESP3YrCMBSE74V9h3AE7zTVdf3pGmVZEUQU/HuAQ3O2&#10;rTYnpYm1vr1ZELwcZuYbZrZoTCFqqlxuWUG/F4EgTqzOOVVwPq26ExDOI2ssLJOCBzlYzD9aM4y1&#10;vfOB6qNPRYCwi1FB5n0ZS+mSjAy6ni2Jg/dnK4M+yCqVusJ7gJtCDqJoJA3mHBYyLOk3o+R6vBkF&#10;ZhM96uvgyy0vZPZYjnfb1E6V6rSbn28Qnhr/Dr/aa63gc9Ifwv+b8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C5TEAAAA3QAAAA8AAAAAAAAAAAAAAAAAmAIAAGRycy9k&#10;b3ducmV2LnhtbFBLBQYAAAAABAAEAPUAAACJAwAAAAA=&#10;" path="m,l9144,r,1760220l,1760220,,e" fillcolor="black" stroked="f" strokeweight="0">
                  <v:stroke miterlimit="83231f" joinstyle="miter"/>
                  <v:path arrowok="t" textboxrect="0,0,9144,1760220"/>
                </v:shape>
                <w10:wrap type="topAndBottom" anchorx="page" anchory="page"/>
              </v:group>
            </w:pict>
          </mc:Fallback>
        </mc:AlternateContent>
      </w:r>
      <w:r w:rsidRPr="00A67C3A">
        <w:rPr>
          <w:noProof/>
          <w:color w:val="auto"/>
          <w:u w:val="none"/>
        </w:rPr>
        <mc:AlternateContent>
          <mc:Choice Requires="wpg">
            <w:drawing>
              <wp:inline distT="0" distB="0" distL="0" distR="0" wp14:anchorId="37F15857" wp14:editId="40D6D2C1">
                <wp:extent cx="5943600" cy="6155436"/>
                <wp:effectExtent l="0" t="0" r="0" b="0"/>
                <wp:docPr id="2892" name="Group 2892"/>
                <wp:cNvGraphicFramePr/>
                <a:graphic xmlns:a="http://schemas.openxmlformats.org/drawingml/2006/main">
                  <a:graphicData uri="http://schemas.microsoft.com/office/word/2010/wordprocessingGroup">
                    <wpg:wgp>
                      <wpg:cNvGrpSpPr/>
                      <wpg:grpSpPr>
                        <a:xfrm>
                          <a:off x="0" y="0"/>
                          <a:ext cx="5943600" cy="6155436"/>
                          <a:chOff x="0" y="0"/>
                          <a:chExt cx="5943600" cy="6155436"/>
                        </a:xfrm>
                      </wpg:grpSpPr>
                      <pic:pic xmlns:pic="http://schemas.openxmlformats.org/drawingml/2006/picture">
                        <pic:nvPicPr>
                          <pic:cNvPr id="133" name="Picture 133"/>
                          <pic:cNvPicPr/>
                        </pic:nvPicPr>
                        <pic:blipFill>
                          <a:blip r:embed="rId20"/>
                          <a:stretch>
                            <a:fillRect/>
                          </a:stretch>
                        </pic:blipFill>
                        <pic:spPr>
                          <a:xfrm>
                            <a:off x="0" y="0"/>
                            <a:ext cx="5676900" cy="4495800"/>
                          </a:xfrm>
                          <a:prstGeom prst="rect">
                            <a:avLst/>
                          </a:prstGeom>
                        </pic:spPr>
                      </pic:pic>
                      <pic:pic xmlns:pic="http://schemas.openxmlformats.org/drawingml/2006/picture">
                        <pic:nvPicPr>
                          <pic:cNvPr id="135" name="Picture 135"/>
                          <pic:cNvPicPr/>
                        </pic:nvPicPr>
                        <pic:blipFill>
                          <a:blip r:embed="rId21"/>
                          <a:stretch>
                            <a:fillRect/>
                          </a:stretch>
                        </pic:blipFill>
                        <pic:spPr>
                          <a:xfrm>
                            <a:off x="0" y="4509516"/>
                            <a:ext cx="5943600" cy="1645920"/>
                          </a:xfrm>
                          <a:prstGeom prst="rect">
                            <a:avLst/>
                          </a:prstGeom>
                        </pic:spPr>
                      </pic:pic>
                    </wpg:wgp>
                  </a:graphicData>
                </a:graphic>
              </wp:inline>
            </w:drawing>
          </mc:Choice>
          <mc:Fallback>
            <w:pict>
              <v:group w14:anchorId="02DFABBD" id="Group 2892" o:spid="_x0000_s1026" style="width:468pt;height:484.7pt;mso-position-horizontal-relative:char;mso-position-vertical-relative:line" coordsize="59436,61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">
                <v:shape id="Picture 133" o:spid="_x0000_s1027" type="#_x0000_t75" style="position:absolute;width:56769;height:44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fczrDAAAA3AAAAA8AAABkcnMvZG93bnJldi54bWxET01rwkAQvRf8D8sI3upGI2Kjq4hibcGL&#10;qRdvY3aapGZnQ3Zr4r/vFgRv83ifs1h1phI3alxpWcFoGIEgzqwuOVdw+tq9zkA4j6yxskwK7uRg&#10;tey9LDDRtuUj3VKfixDCLkEFhfd1IqXLCjLohrYmDty3bQz6AJtc6gbbEG4qOY6iqTRYcmgosKZN&#10;Qdk1/TUKZnF2mXz+2MtbtN/ex+37+RBvzkoN+t16DsJT55/ih/tDh/lxDP/PhAv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9zOsMAAADcAAAADwAAAAAAAAAAAAAAAACf&#10;AgAAZHJzL2Rvd25yZXYueG1sUEsFBgAAAAAEAAQA9wAAAI8DAAAAAA==&#10;">
                  <v:imagedata r:id="rId22" o:title=""/>
                </v:shape>
                <v:shape id="Picture 135" o:spid="_x0000_s1028" type="#_x0000_t75" style="position:absolute;top:45095;width:59436;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LYXDAAAA3AAAAA8AAABkcnMvZG93bnJldi54bWxET01rAjEQvRf6H8IUvNVsFYusRimtogil&#10;GrXnYTPdLN1Mtpuo6783hUJv83ifM513rhZnakPlWcFTPwNBXHhTcangsF8+jkGEiGyw9kwKrhRg&#10;Pru/m2Ju/IV3dNaxFCmEQ44KbIxNLmUoLDkMfd8QJ+7Ltw5jgm0pTYuXFO5qOciyZ+mw4tRgsaFX&#10;S8W3PjkFm001WLzFrf5ZH/VYv1v3sVp8KtV76F4mICJ18V/8516bNH84gt9n0gVy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WsthcMAAADcAAAADwAAAAAAAAAAAAAAAACf&#10;AgAAZHJzL2Rvd25yZXYueG1sUEsFBgAAAAAEAAQA9wAAAI8DAAAAAA==&#10;">
                  <v:imagedata r:id="rId23" o:title=""/>
                </v:shape>
                <w10:anchorlock/>
              </v:group>
            </w:pict>
          </mc:Fallback>
        </mc:AlternateContent>
      </w:r>
      <w:r w:rsidRPr="00A67C3A">
        <w:rPr>
          <w:color w:val="auto"/>
          <w:u w:val="none"/>
        </w:rPr>
        <w:t xml:space="preserve"> </w:t>
      </w:r>
    </w:p>
    <w:p w:rsidR="00585033" w:rsidRPr="00A67C3A" w:rsidDel="00A67C3A" w:rsidRDefault="00FE46D5">
      <w:pPr>
        <w:spacing w:after="0" w:line="259" w:lineRule="auto"/>
        <w:ind w:left="-5" w:right="0"/>
        <w:jc w:val="left"/>
        <w:rPr>
          <w:del w:id="3" w:author="Laura Davey" w:date="2015-11-02T18:47:00Z"/>
          <w:color w:val="auto"/>
          <w:u w:val="none"/>
        </w:rPr>
      </w:pPr>
      <w:del w:id="4" w:author="Laura Davey" w:date="2015-11-02T18:47:00Z">
        <w:r w:rsidRPr="00A67C3A" w:rsidDel="00A67C3A">
          <w:rPr>
            <w:noProof/>
            <w:color w:val="auto"/>
            <w:u w:val="none"/>
          </w:rPr>
          <mc:AlternateContent>
            <mc:Choice Requires="wpg">
              <w:drawing>
                <wp:anchor distT="0" distB="0" distL="114300" distR="114300" simplePos="0" relativeHeight="251660288" behindDoc="0" locked="0" layoutInCell="1" allowOverlap="1" wp14:anchorId="58FFC02C" wp14:editId="667C3558">
                  <wp:simplePos x="0" y="0"/>
                  <wp:positionH relativeFrom="page">
                    <wp:posOffset>457200</wp:posOffset>
                  </wp:positionH>
                  <wp:positionV relativeFrom="page">
                    <wp:posOffset>914400</wp:posOffset>
                  </wp:positionV>
                  <wp:extent cx="9144" cy="4340987"/>
                  <wp:effectExtent l="0" t="0" r="0" b="0"/>
                  <wp:wrapSquare wrapText="bothSides"/>
                  <wp:docPr id="2900" name="Group 2900"/>
                  <wp:cNvGraphicFramePr/>
                  <a:graphic xmlns:a="http://schemas.openxmlformats.org/drawingml/2006/main">
                    <a:graphicData uri="http://schemas.microsoft.com/office/word/2010/wordprocessingGroup">
                      <wpg:wgp>
                        <wpg:cNvGrpSpPr/>
                        <wpg:grpSpPr>
                          <a:xfrm>
                            <a:off x="0" y="0"/>
                            <a:ext cx="9144" cy="4340987"/>
                            <a:chOff x="0" y="0"/>
                            <a:chExt cx="9144" cy="4340987"/>
                          </a:xfrm>
                        </wpg:grpSpPr>
                        <wps:wsp>
                          <wps:cNvPr id="3815" name="Shape 3815"/>
                          <wps:cNvSpPr/>
                          <wps:spPr>
                            <a:xfrm>
                              <a:off x="0" y="0"/>
                              <a:ext cx="9144" cy="4340987"/>
                            </a:xfrm>
                            <a:custGeom>
                              <a:avLst/>
                              <a:gdLst/>
                              <a:ahLst/>
                              <a:cxnLst/>
                              <a:rect l="0" t="0" r="0" b="0"/>
                              <a:pathLst>
                                <a:path w="9144" h="4340987">
                                  <a:moveTo>
                                    <a:pt x="0" y="0"/>
                                  </a:moveTo>
                                  <a:lnTo>
                                    <a:pt x="9144" y="0"/>
                                  </a:lnTo>
                                  <a:lnTo>
                                    <a:pt x="9144" y="4340987"/>
                                  </a:lnTo>
                                  <a:lnTo>
                                    <a:pt x="0" y="43409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9493F2" id="Group 2900" o:spid="_x0000_s1026" style="position:absolute;margin-left:36pt;margin-top:1in;width:.7pt;height:341.8pt;z-index:251660288;mso-position-horizontal-relative:page;mso-position-vertical-relative:page" coordsize="91,43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">
                  <v:shape id="Shape 3815" o:spid="_x0000_s1027" style="position:absolute;width:91;height:43409;visibility:visible;mso-wrap-style:square;v-text-anchor:top" coordsize="9144,4340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g0T8MA&#10;AADdAAAADwAAAGRycy9kb3ducmV2LnhtbESPQYvCMBSE78L+h/AWvGmiqyLVKLKy6EnUFfb6bN62&#10;xealNNHWf28EweMwM98w82VrS3Gj2heONQz6CgRx6kzBmYbT709vCsIHZIOlY9JwJw/LxUdnjolx&#10;DR/odgyZiBD2CWrIQ6gSKX2ak0XfdxVx9P5dbTFEWWfS1NhEuC3lUKmJtFhwXMixou+c0svxajU0&#10;brNWq8v9vB/SaVTt/3YqJdK6+9muZiACteEdfrW3RsPXdDCG55v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g0T8MAAADdAAAADwAAAAAAAAAAAAAAAACYAgAAZHJzL2Rv&#10;d25yZXYueG1sUEsFBgAAAAAEAAQA9QAAAIgDAAAAAA==&#10;" path="m,l9144,r,4340987l,4340987,,e" fillcolor="black" stroked="f" strokeweight="0">
                    <v:stroke miterlimit="83231f" joinstyle="miter"/>
                    <v:path arrowok="t" textboxrect="0,0,9144,4340987"/>
                  </v:shape>
                  <w10:wrap type="square" anchorx="page" anchory="page"/>
                </v:group>
              </w:pict>
            </mc:Fallback>
          </mc:AlternateContent>
        </w:r>
        <w:r w:rsidRPr="00A67C3A" w:rsidDel="00A67C3A">
          <w:rPr>
            <w:color w:val="auto"/>
            <w:sz w:val="32"/>
            <w:u w:val="none"/>
          </w:rPr>
          <w:delText xml:space="preserve">New Screencaps: </w:delText>
        </w:r>
      </w:del>
    </w:p>
    <w:p w:rsidR="00585033" w:rsidRPr="00A67C3A" w:rsidRDefault="00FE46D5">
      <w:pPr>
        <w:spacing w:after="0"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2E323D4F" wp14:editId="5866BDF7">
                <wp:extent cx="5642802" cy="3763833"/>
                <wp:effectExtent l="0" t="0" r="0" b="0"/>
                <wp:docPr id="2898" name="Group 2898"/>
                <wp:cNvGraphicFramePr/>
                <a:graphic xmlns:a="http://schemas.openxmlformats.org/drawingml/2006/main">
                  <a:graphicData uri="http://schemas.microsoft.com/office/word/2010/wordprocessingGroup">
                    <wpg:wgp>
                      <wpg:cNvGrpSpPr/>
                      <wpg:grpSpPr>
                        <a:xfrm>
                          <a:off x="0" y="0"/>
                          <a:ext cx="5642802" cy="3763833"/>
                          <a:chOff x="0" y="0"/>
                          <a:chExt cx="5642802" cy="3763833"/>
                        </a:xfrm>
                      </wpg:grpSpPr>
                      <wps:wsp>
                        <wps:cNvPr id="2889" name="Rectangle 2889"/>
                        <wps:cNvSpPr/>
                        <wps:spPr>
                          <a:xfrm>
                            <a:off x="305" y="0"/>
                            <a:ext cx="2504132" cy="274582"/>
                          </a:xfrm>
                          <a:prstGeom prst="rect">
                            <a:avLst/>
                          </a:prstGeom>
                          <a:ln>
                            <a:noFill/>
                          </a:ln>
                        </wps:spPr>
                        <wps:txbx>
                          <w:txbxContent>
                            <w:p w:rsidR="00585033" w:rsidRPr="00A67C3A" w:rsidRDefault="00FE46D5">
                              <w:pPr>
                                <w:spacing w:after="160" w:line="259" w:lineRule="auto"/>
                                <w:ind w:left="0" w:right="0" w:firstLine="0"/>
                                <w:jc w:val="left"/>
                                <w:rPr>
                                  <w:color w:val="auto"/>
                                </w:rPr>
                              </w:pPr>
                              <w:r w:rsidRPr="00A67C3A">
                                <w:rPr>
                                  <w:color w:val="auto"/>
                                  <w:sz w:val="32"/>
                                </w:rPr>
                                <w:t>Original GPPD Handler:</w:t>
                              </w:r>
                            </w:p>
                          </w:txbxContent>
                        </wps:txbx>
                        <wps:bodyPr horzOverflow="overflow" vert="horz" lIns="0" tIns="0" rIns="0" bIns="0" rtlCol="0">
                          <a:noAutofit/>
                        </wps:bodyPr>
                      </wps:wsp>
                      <wps:wsp>
                        <wps:cNvPr id="152" name="Rectangle 152"/>
                        <wps:cNvSpPr/>
                        <wps:spPr>
                          <a:xfrm>
                            <a:off x="1885823" y="0"/>
                            <a:ext cx="60925" cy="274582"/>
                          </a:xfrm>
                          <a:prstGeom prst="rect">
                            <a:avLst/>
                          </a:prstGeom>
                          <a:ln>
                            <a:noFill/>
                          </a:ln>
                        </wps:spPr>
                        <wps:txbx>
                          <w:txbxContent>
                            <w:p w:rsidR="00585033" w:rsidRDefault="00FE46D5">
                              <w:pPr>
                                <w:spacing w:after="160" w:line="259" w:lineRule="auto"/>
                                <w:ind w:left="0" w:right="0" w:firstLine="0"/>
                                <w:jc w:val="left"/>
                              </w:pPr>
                              <w:r>
                                <w:rPr>
                                  <w:sz w:val="32"/>
                                  <w:u w:val="none" w:color="000000"/>
                                </w:rPr>
                                <w:t xml:space="preserve"> </w:t>
                              </w:r>
                            </w:p>
                          </w:txbxContent>
                        </wps:txbx>
                        <wps:bodyPr horzOverflow="overflow" vert="horz" lIns="0" tIns="0" rIns="0" bIns="0" rtlCol="0">
                          <a:noAutofit/>
                        </wps:bodyPr>
                      </wps:wsp>
                      <wps:wsp>
                        <wps:cNvPr id="2890" name="Rectangle 2890"/>
                        <wps:cNvSpPr/>
                        <wps:spPr>
                          <a:xfrm>
                            <a:off x="305" y="286131"/>
                            <a:ext cx="408262" cy="222969"/>
                          </a:xfrm>
                          <a:prstGeom prst="rect">
                            <a:avLst/>
                          </a:prstGeom>
                          <a:ln>
                            <a:noFill/>
                          </a:ln>
                        </wps:spPr>
                        <wps:txbx>
                          <w:txbxContent>
                            <w:p w:rsidR="00585033" w:rsidRPr="00A67C3A" w:rsidRDefault="00FE46D5">
                              <w:pPr>
                                <w:spacing w:after="160" w:line="259" w:lineRule="auto"/>
                                <w:ind w:left="0" w:right="0" w:firstLine="0"/>
                                <w:jc w:val="left"/>
                                <w:rPr>
                                  <w:color w:val="auto"/>
                                  <w:u w:val="none"/>
                                </w:rPr>
                              </w:pPr>
                              <w:r w:rsidRPr="00A67C3A">
                                <w:rPr>
                                  <w:color w:val="auto"/>
                                  <w:sz w:val="26"/>
                                  <w:u w:val="none"/>
                                </w:rPr>
                                <w:t>GET:</w:t>
                              </w:r>
                            </w:p>
                          </w:txbxContent>
                        </wps:txbx>
                        <wps:bodyPr horzOverflow="overflow" vert="horz" lIns="0" tIns="0" rIns="0" bIns="0" rtlCol="0">
                          <a:noAutofit/>
                        </wps:bodyPr>
                      </wps:wsp>
                      <wps:wsp>
                        <wps:cNvPr id="2891" name="Rectangle 2891"/>
                        <wps:cNvSpPr/>
                        <wps:spPr>
                          <a:xfrm>
                            <a:off x="308153" y="286131"/>
                            <a:ext cx="49473" cy="222969"/>
                          </a:xfrm>
                          <a:prstGeom prst="rect">
                            <a:avLst/>
                          </a:prstGeom>
                          <a:ln>
                            <a:noFill/>
                          </a:ln>
                        </wps:spPr>
                        <wps:txbx>
                          <w:txbxContent>
                            <w:p w:rsidR="00585033" w:rsidRDefault="00FE46D5">
                              <w:pPr>
                                <w:spacing w:after="160" w:line="259" w:lineRule="auto"/>
                                <w:ind w:left="0" w:right="0" w:firstLine="0"/>
                                <w:jc w:val="left"/>
                              </w:pPr>
                              <w:r>
                                <w:rPr>
                                  <w:sz w:val="26"/>
                                  <w:u w:val="none" w:color="000000"/>
                                </w:rPr>
                                <w:t xml:space="preserve"> </w:t>
                              </w:r>
                            </w:p>
                          </w:txbxContent>
                        </wps:txbx>
                        <wps:bodyPr horzOverflow="overflow" vert="horz" lIns="0" tIns="0" rIns="0" bIns="0" rtlCol="0">
                          <a:noAutofit/>
                        </wps:bodyPr>
                      </wps:wsp>
                      <wps:wsp>
                        <wps:cNvPr id="157" name="Rectangle 157"/>
                        <wps:cNvSpPr/>
                        <wps:spPr>
                          <a:xfrm>
                            <a:off x="5611114" y="3621024"/>
                            <a:ext cx="42144"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16" name="Shape 3816"/>
                        <wps:cNvSpPr/>
                        <wps:spPr>
                          <a:xfrm>
                            <a:off x="305" y="3741419"/>
                            <a:ext cx="5610734" cy="9144"/>
                          </a:xfrm>
                          <a:custGeom>
                            <a:avLst/>
                            <a:gdLst/>
                            <a:ahLst/>
                            <a:cxnLst/>
                            <a:rect l="0" t="0" r="0" b="0"/>
                            <a:pathLst>
                              <a:path w="5610734" h="9144">
                                <a:moveTo>
                                  <a:pt x="0" y="0"/>
                                </a:moveTo>
                                <a:lnTo>
                                  <a:pt x="5610734" y="0"/>
                                </a:lnTo>
                                <a:lnTo>
                                  <a:pt x="5610734"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160" name="Picture 160"/>
                          <pic:cNvPicPr/>
                        </pic:nvPicPr>
                        <pic:blipFill>
                          <a:blip r:embed="rId24"/>
                          <a:stretch>
                            <a:fillRect/>
                          </a:stretch>
                        </pic:blipFill>
                        <pic:spPr>
                          <a:xfrm>
                            <a:off x="0" y="470281"/>
                            <a:ext cx="5609844" cy="3252216"/>
                          </a:xfrm>
                          <a:prstGeom prst="rect">
                            <a:avLst/>
                          </a:prstGeom>
                        </pic:spPr>
                      </pic:pic>
                    </wpg:wgp>
                  </a:graphicData>
                </a:graphic>
              </wp:inline>
            </w:drawing>
          </mc:Choice>
          <mc:Fallback>
            <w:pict>
              <v:group w14:anchorId="2E323D4F" id="Group 2898" o:spid="_x0000_s1034" style="width:444.3pt;height:296.35pt;mso-position-horizontal-relative:char;mso-position-vertical-relative:line" coordsize="56428,376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">
                <v:rect id="Rectangle 2889" o:spid="_x0000_s1035" style="position:absolute;left:3;width:25041;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kbMYA&#10;AADdAAAADwAAAGRycy9kb3ducmV2LnhtbESPQWvCQBSE7wX/w/IEb3VjDpJEV5HaEo9tUtDeHtnX&#10;JDT7NmRXE/vru4VCj8PMfMNs95PpxI0G11pWsFpGIIgrq1uuFbyXL48JCOeRNXaWScGdHOx3s4ct&#10;ZtqO/Ea3wtciQNhlqKDxvs+kdFVDBt3S9sTB+7SDQR/kUEs94BjgppNxFK2lwZbDQoM9PTVUfRVX&#10;oyBP+sPlZL/Hunv+yM+v5/RYpl6pxXw6bEB4mvx/+K990griJE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YkbMYAAADdAAAADwAAAAAAAAAAAAAAAACYAgAAZHJz&#10;L2Rvd25yZXYueG1sUEsFBgAAAAAEAAQA9QAAAIsDAAAAAA==&#10;" filled="f" stroked="f">
                  <v:textbox inset="0,0,0,0">
                    <w:txbxContent>
                      <w:p w:rsidR="00585033" w:rsidRPr="00A67C3A" w:rsidRDefault="00FE46D5">
                        <w:pPr>
                          <w:spacing w:after="160" w:line="259" w:lineRule="auto"/>
                          <w:ind w:left="0" w:right="0" w:firstLine="0"/>
                          <w:jc w:val="left"/>
                          <w:rPr>
                            <w:color w:val="auto"/>
                          </w:rPr>
                        </w:pPr>
                        <w:r w:rsidRPr="00A67C3A">
                          <w:rPr>
                            <w:color w:val="auto"/>
                            <w:sz w:val="32"/>
                          </w:rPr>
                          <w:t>Original GPPD Handler:</w:t>
                        </w:r>
                      </w:p>
                    </w:txbxContent>
                  </v:textbox>
                </v:rect>
                <v:rect id="Rectangle 152" o:spid="_x0000_s1036" style="position:absolute;left:1885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585033" w:rsidRDefault="00FE46D5">
                        <w:pPr>
                          <w:spacing w:after="160" w:line="259" w:lineRule="auto"/>
                          <w:ind w:left="0" w:right="0" w:firstLine="0"/>
                          <w:jc w:val="left"/>
                        </w:pPr>
                        <w:r>
                          <w:rPr>
                            <w:sz w:val="32"/>
                            <w:u w:val="none" w:color="000000"/>
                          </w:rPr>
                          <w:t xml:space="preserve"> </w:t>
                        </w:r>
                      </w:p>
                    </w:txbxContent>
                  </v:textbox>
                </v:rect>
                <v:rect id="Rectangle 2890" o:spid="_x0000_s1037" style="position:absolute;left:3;top:2861;width:4082;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bLMMA&#10;AADdAAAADwAAAGRycy9kb3ducmV2LnhtbERPy2qDQBTdB/oPwy10F8dmUdRmEkIfxGUSAza7i3Oj&#10;UueOOFO1+frMotDl4bzX29l0YqTBtZYVPEcxCOLK6pZrBefic5mAcB5ZY2eZFPySg+3mYbHGTNuJ&#10;jzSefC1CCLsMFTTe95mUrmrIoItsTxy4qx0M+gCHWuoBpxBuOrmK4xdpsOXQ0GBPbw1V36cfo2Cf&#10;9Luv3N6muvu47MtDmb4XqVfq6XHevYLwNPt/8Z871wpWSRr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UbLMMAAADdAAAADwAAAAAAAAAAAAAAAACYAgAAZHJzL2Rv&#10;d25yZXYueG1sUEsFBgAAAAAEAAQA9QAAAIgDAAAAAA==&#10;" filled="f" stroked="f">
                  <v:textbox inset="0,0,0,0">
                    <w:txbxContent>
                      <w:p w:rsidR="00585033" w:rsidRPr="00A67C3A" w:rsidRDefault="00FE46D5">
                        <w:pPr>
                          <w:spacing w:after="160" w:line="259" w:lineRule="auto"/>
                          <w:ind w:left="0" w:right="0" w:firstLine="0"/>
                          <w:jc w:val="left"/>
                          <w:rPr>
                            <w:color w:val="auto"/>
                            <w:u w:val="none"/>
                          </w:rPr>
                        </w:pPr>
                        <w:r w:rsidRPr="00A67C3A">
                          <w:rPr>
                            <w:color w:val="auto"/>
                            <w:sz w:val="26"/>
                            <w:u w:val="none"/>
                          </w:rPr>
                          <w:t>GET:</w:t>
                        </w:r>
                      </w:p>
                    </w:txbxContent>
                  </v:textbox>
                </v:rect>
                <v:rect id="Rectangle 2891" o:spid="_x0000_s1038" style="position:absolute;left:3081;top:2861;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t8YA&#10;AADdAAAADwAAAGRycy9kb3ducmV2LnhtbESPQWvCQBSE70L/w/IK3sxGDyVJXUVaxRxbU0h7e2Sf&#10;STD7NmS3JvbXdwsFj8PMfMOst5PpxJUG11pWsIxiEMSV1S3XCj6KwyIB4Tyyxs4yKbiRg+3mYbbG&#10;TNuR3+l68rUIEHYZKmi87zMpXdWQQRfZnjh4ZzsY9EEOtdQDjgFuOrmK4ydpsOWw0GBPLw1Vl9O3&#10;UXBM+t1nbn/Gutt/Hcu3Mn0tUq/U/HHaPYPwNPl7+L+dawWr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m+t8YAAADdAAAADwAAAAAAAAAAAAAAAACYAgAAZHJz&#10;L2Rvd25yZXYueG1sUEsFBgAAAAAEAAQA9QAAAIsDAAAAAA==&#10;" filled="f" stroked="f">
                  <v:textbox inset="0,0,0,0">
                    <w:txbxContent>
                      <w:p w:rsidR="00585033" w:rsidRDefault="00FE46D5">
                        <w:pPr>
                          <w:spacing w:after="160" w:line="259" w:lineRule="auto"/>
                          <w:ind w:left="0" w:right="0" w:firstLine="0"/>
                          <w:jc w:val="left"/>
                        </w:pPr>
                        <w:r>
                          <w:rPr>
                            <w:sz w:val="26"/>
                            <w:u w:val="none" w:color="000000"/>
                          </w:rPr>
                          <w:t xml:space="preserve"> </w:t>
                        </w:r>
                      </w:p>
                    </w:txbxContent>
                  </v:textbox>
                </v:rect>
                <v:rect id="Rectangle 157" o:spid="_x0000_s1039" style="position:absolute;left:56111;top:3621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16" o:spid="_x0000_s1040" style="position:absolute;left:3;top:37414;width:56107;height:91;visibility:visible;mso-wrap-style:square;v-text-anchor:top" coordsize="56107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jtccA&#10;AADdAAAADwAAAGRycy9kb3ducmV2LnhtbESP3WrCQBSE7wt9h+UIvSm6sULQ6EaKWFqKII1B8O6Y&#10;PfnB7NmQ3Wr69t2C0MthZr5hVuvBtOJKvWssK5hOIhDEhdUNVwryw9t4DsJ5ZI2tZVLwQw7W6ePD&#10;ChNtb/xF18xXIkDYJaig9r5LpHRFTQbdxHbEwSttb9AH2VdS93gLcNPKlyiKpcGGw0KNHW1qKi7Z&#10;t1FQyffd83l/2ZazOFsYOnb5pzkp9TQaXpcgPA3+P3xvf2gFs/k0hr834Qn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BI7XHAAAA3QAAAA8AAAAAAAAAAAAAAAAAmAIAAGRy&#10;cy9kb3ducmV2LnhtbFBLBQYAAAAABAAEAPUAAACMAwAAAAA=&#10;" path="m,l5610734,r,9144l,9144,,e" fillcolor="#b5082e" stroked="f" strokeweight="0">
                  <v:stroke miterlimit="83231f" joinstyle="miter"/>
                  <v:path arrowok="t" textboxrect="0,0,5610734,9144"/>
                </v:shape>
                <v:shape id="Picture 160" o:spid="_x0000_s1041" type="#_x0000_t75" style="position:absolute;top:4702;width:56098;height:32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VFdTHAAAA3AAAAA8AAABkcnMvZG93bnJldi54bWxEj0FrwkAQhe+F/odlBG91YxGp0VXaQqSX&#10;Uo2t4m3ITpO02dmQXTX9986h4O0N8+ab9xar3jXqTF2oPRsYjxJQxIW3NZcGPnfZwxOoEJEtNp7J&#10;wB8FWC3v7xaYWn/hLZ3zWCqBcEjRQBVjm2odioochpFviWX37TuHUcau1LbDi8Bdox+TZKod1iwf&#10;KmzptaLiNz85obyf8rZ4mezr/OOw3hyz7Gc9+zJmOOif56Ai9fFm/r9+sxJ/KvGljCj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iVFdTHAAAA3AAAAA8AAAAAAAAAAAAA&#10;AAAAnwIAAGRycy9kb3ducmV2LnhtbFBLBQYAAAAABAAEAPcAAACTAwAAAAA=&#10;">
                  <v:imagedata r:id="rId25" o:title=""/>
                </v:shape>
                <w10:anchorlock/>
              </v:group>
            </w:pict>
          </mc:Fallback>
        </mc:AlternateContent>
      </w:r>
    </w:p>
    <w:p w:rsidR="00585033" w:rsidRPr="00A67C3A" w:rsidRDefault="00FE46D5">
      <w:pPr>
        <w:spacing w:after="0" w:line="259" w:lineRule="auto"/>
        <w:ind w:left="-1440" w:right="2746" w:firstLine="0"/>
        <w:jc w:val="left"/>
        <w:rPr>
          <w:color w:val="auto"/>
          <w:u w:val="none"/>
        </w:rPr>
      </w:pPr>
      <w:r w:rsidRPr="00A67C3A">
        <w:rPr>
          <w:noProof/>
          <w:color w:val="auto"/>
          <w:u w:val="none"/>
        </w:rPr>
        <w:lastRenderedPageBreak/>
        <mc:AlternateContent>
          <mc:Choice Requires="wpg">
            <w:drawing>
              <wp:anchor distT="0" distB="0" distL="114300" distR="114300" simplePos="0" relativeHeight="251661312" behindDoc="0" locked="0" layoutInCell="1" allowOverlap="1" wp14:anchorId="78928465" wp14:editId="27EE0477">
                <wp:simplePos x="0" y="0"/>
                <wp:positionH relativeFrom="page">
                  <wp:posOffset>457200</wp:posOffset>
                </wp:positionH>
                <wp:positionV relativeFrom="page">
                  <wp:posOffset>914400</wp:posOffset>
                </wp:positionV>
                <wp:extent cx="9144" cy="7514590"/>
                <wp:effectExtent l="0" t="0" r="0" b="0"/>
                <wp:wrapTopAndBottom/>
                <wp:docPr id="2913" name="Group 2913"/>
                <wp:cNvGraphicFramePr/>
                <a:graphic xmlns:a="http://schemas.openxmlformats.org/drawingml/2006/main">
                  <a:graphicData uri="http://schemas.microsoft.com/office/word/2010/wordprocessingGroup">
                    <wpg:wgp>
                      <wpg:cNvGrpSpPr/>
                      <wpg:grpSpPr>
                        <a:xfrm>
                          <a:off x="0" y="0"/>
                          <a:ext cx="9144" cy="7514590"/>
                          <a:chOff x="0" y="0"/>
                          <a:chExt cx="9144" cy="7514590"/>
                        </a:xfrm>
                      </wpg:grpSpPr>
                      <wps:wsp>
                        <wps:cNvPr id="3817" name="Shape 3817"/>
                        <wps:cNvSpPr/>
                        <wps:spPr>
                          <a:xfrm>
                            <a:off x="0" y="0"/>
                            <a:ext cx="9144" cy="7514590"/>
                          </a:xfrm>
                          <a:custGeom>
                            <a:avLst/>
                            <a:gdLst/>
                            <a:ahLst/>
                            <a:cxnLst/>
                            <a:rect l="0" t="0" r="0" b="0"/>
                            <a:pathLst>
                              <a:path w="9144" h="7514590">
                                <a:moveTo>
                                  <a:pt x="0" y="0"/>
                                </a:moveTo>
                                <a:lnTo>
                                  <a:pt x="9144" y="0"/>
                                </a:lnTo>
                                <a:lnTo>
                                  <a:pt x="9144" y="7514590"/>
                                </a:lnTo>
                                <a:lnTo>
                                  <a:pt x="0" y="75145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CCEBE5" id="Group 2913" o:spid="_x0000_s1026" style="position:absolute;margin-left:36pt;margin-top:1in;width:.7pt;height:591.7pt;z-index:251661312;mso-position-horizontal-relative:page;mso-position-vertical-relative:page" coordsize="91,75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">
                <v:shape id="Shape 3817" o:spid="_x0000_s1027" style="position:absolute;width:91;height:75145;visibility:visible;mso-wrap-style:square;v-text-anchor:top" coordsize="9144,7514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XwMcA&#10;AADdAAAADwAAAGRycy9kb3ducmV2LnhtbESPS2/CMBCE70j8B2uReqnAoVEhSjEofancEK/2uo2X&#10;JBCvo9iF9N/jSpU4jmbmG81s0ZlanKl1lWUF41EEgji3uuJCwW77PkxAOI+ssbZMCn7JwWLe780w&#10;1fbCazpvfCEChF2KCkrvm1RKl5dk0I1sQxy8g20N+iDbQuoWLwFuavkQRRNpsOKwUGJDLyXlp82P&#10;UXD/GK+e92/8mmTLzw/+jo/Zlz8qdTfosicQnjp/C/+3l1pBnIyn8Pc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nl8DHAAAA3QAAAA8AAAAAAAAAAAAAAAAAmAIAAGRy&#10;cy9kb3ducmV2LnhtbFBLBQYAAAAABAAEAPUAAACMAwAAAAA=&#10;" path="m,l9144,r,7514590l,7514590,,e" fillcolor="black" stroked="f" strokeweight="0">
                  <v:stroke miterlimit="83231f" joinstyle="miter"/>
                  <v:path arrowok="t" textboxrect="0,0,9144,7514590"/>
                </v:shape>
                <w10:wrap type="topAndBottom" anchorx="page" anchory="page"/>
              </v:group>
            </w:pict>
          </mc:Fallback>
        </mc:AlternateContent>
      </w:r>
      <w:r w:rsidRPr="00A67C3A">
        <w:rPr>
          <w:noProof/>
          <w:color w:val="auto"/>
          <w:u w:val="none"/>
        </w:rPr>
        <mc:AlternateContent>
          <mc:Choice Requires="wpg">
            <w:drawing>
              <wp:anchor distT="0" distB="0" distL="114300" distR="114300" simplePos="0" relativeHeight="251662336" behindDoc="0" locked="0" layoutInCell="1" allowOverlap="1" wp14:anchorId="712E00C0" wp14:editId="0CDFB672">
                <wp:simplePos x="0" y="0"/>
                <wp:positionH relativeFrom="column">
                  <wp:posOffset>-304</wp:posOffset>
                </wp:positionH>
                <wp:positionV relativeFrom="paragraph">
                  <wp:posOffset>0</wp:posOffset>
                </wp:positionV>
                <wp:extent cx="4689920" cy="7398320"/>
                <wp:effectExtent l="0" t="0" r="0" b="0"/>
                <wp:wrapSquare wrapText="bothSides"/>
                <wp:docPr id="2903" name="Group 2903"/>
                <wp:cNvGraphicFramePr/>
                <a:graphic xmlns:a="http://schemas.openxmlformats.org/drawingml/2006/main">
                  <a:graphicData uri="http://schemas.microsoft.com/office/word/2010/wordprocessingGroup">
                    <wpg:wgp>
                      <wpg:cNvGrpSpPr/>
                      <wpg:grpSpPr>
                        <a:xfrm>
                          <a:off x="0" y="0"/>
                          <a:ext cx="4689920" cy="7398320"/>
                          <a:chOff x="0" y="0"/>
                          <a:chExt cx="4689920" cy="7398320"/>
                        </a:xfrm>
                      </wpg:grpSpPr>
                      <wps:wsp>
                        <wps:cNvPr id="173" name="Rectangle 173"/>
                        <wps:cNvSpPr/>
                        <wps:spPr>
                          <a:xfrm>
                            <a:off x="4658233" y="3859403"/>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18" name="Shape 3818"/>
                        <wps:cNvSpPr/>
                        <wps:spPr>
                          <a:xfrm>
                            <a:off x="305" y="3979799"/>
                            <a:ext cx="4657979" cy="9144"/>
                          </a:xfrm>
                          <a:custGeom>
                            <a:avLst/>
                            <a:gdLst/>
                            <a:ahLst/>
                            <a:cxnLst/>
                            <a:rect l="0" t="0" r="0" b="0"/>
                            <a:pathLst>
                              <a:path w="4657979" h="9144">
                                <a:moveTo>
                                  <a:pt x="0" y="0"/>
                                </a:moveTo>
                                <a:lnTo>
                                  <a:pt x="4657979" y="0"/>
                                </a:lnTo>
                                <a:lnTo>
                                  <a:pt x="4657979"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wps:wsp>
                        <wps:cNvPr id="175" name="Rectangle 175"/>
                        <wps:cNvSpPr/>
                        <wps:spPr>
                          <a:xfrm>
                            <a:off x="3795649" y="7255510"/>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19" name="Shape 3819"/>
                        <wps:cNvSpPr/>
                        <wps:spPr>
                          <a:xfrm>
                            <a:off x="305" y="7375906"/>
                            <a:ext cx="3795396" cy="9144"/>
                          </a:xfrm>
                          <a:custGeom>
                            <a:avLst/>
                            <a:gdLst/>
                            <a:ahLst/>
                            <a:cxnLst/>
                            <a:rect l="0" t="0" r="0" b="0"/>
                            <a:pathLst>
                              <a:path w="3795396" h="9144">
                                <a:moveTo>
                                  <a:pt x="0" y="0"/>
                                </a:moveTo>
                                <a:lnTo>
                                  <a:pt x="3795396" y="0"/>
                                </a:lnTo>
                                <a:lnTo>
                                  <a:pt x="3795396"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178" name="Picture 178"/>
                          <pic:cNvPicPr/>
                        </pic:nvPicPr>
                        <pic:blipFill>
                          <a:blip r:embed="rId26"/>
                          <a:stretch>
                            <a:fillRect/>
                          </a:stretch>
                        </pic:blipFill>
                        <pic:spPr>
                          <a:xfrm>
                            <a:off x="0" y="0"/>
                            <a:ext cx="4657344" cy="3965448"/>
                          </a:xfrm>
                          <a:prstGeom prst="rect">
                            <a:avLst/>
                          </a:prstGeom>
                        </pic:spPr>
                      </pic:pic>
                      <pic:pic xmlns:pic="http://schemas.openxmlformats.org/drawingml/2006/picture">
                        <pic:nvPicPr>
                          <pic:cNvPr id="180" name="Picture 180"/>
                          <pic:cNvPicPr/>
                        </pic:nvPicPr>
                        <pic:blipFill>
                          <a:blip r:embed="rId27"/>
                          <a:stretch>
                            <a:fillRect/>
                          </a:stretch>
                        </pic:blipFill>
                        <pic:spPr>
                          <a:xfrm>
                            <a:off x="0" y="4117848"/>
                            <a:ext cx="3796284" cy="3243072"/>
                          </a:xfrm>
                          <a:prstGeom prst="rect">
                            <a:avLst/>
                          </a:prstGeom>
                        </pic:spPr>
                      </pic:pic>
                    </wpg:wgp>
                  </a:graphicData>
                </a:graphic>
              </wp:anchor>
            </w:drawing>
          </mc:Choice>
          <mc:Fallback>
            <w:pict>
              <v:group w14:anchorId="712E00C0" id="Group 2903" o:spid="_x0000_s1042" style="position:absolute;left:0;text-align:left;margin-left:0;margin-top:0;width:369.3pt;height:582.55pt;z-index:251662336;mso-position-horizontal-relative:text;mso-position-vertical-relative:text" coordsize="46899,739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">
                <v:rect id="Rectangle 173" o:spid="_x0000_s1043" style="position:absolute;left:46582;top:3859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18" o:spid="_x0000_s1044" style="position:absolute;left:3;top:39797;width:46579;height:92;visibility:visible;mso-wrap-style:square;v-text-anchor:top" coordsize="46579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5ksMA&#10;AADdAAAADwAAAGRycy9kb3ducmV2LnhtbERPXWvCMBR9H+w/hCv4NlOVjVKNIoIoiDC7qa/X5trU&#10;NTelidr9++Vh4OPhfE/nna3FnVpfOVYwHCQgiAunKy4VfH+t3lIQPiBrrB2Tgl/yMJ+9vkwx0+7B&#10;e7rnoRQxhH2GCkwITSalLwxZ9APXEEfu4lqLIcK2lLrFRwy3tRwlyYe0WHFsMNjQ0lDxk9+sAn/e&#10;bfLP5W5/ej9ur6U7rI+pGSvV73WLCYhAXXiK/90brWCcDuPc+CY+AT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i5ksMAAADdAAAADwAAAAAAAAAAAAAAAACYAgAAZHJzL2Rv&#10;d25yZXYueG1sUEsFBgAAAAAEAAQA9QAAAIgDAAAAAA==&#10;" path="m,l4657979,r,9144l,9144,,e" fillcolor="#b5082e" stroked="f" strokeweight="0">
                  <v:stroke miterlimit="83231f" joinstyle="miter"/>
                  <v:path arrowok="t" textboxrect="0,0,4657979,9144"/>
                </v:shape>
                <v:rect id="Rectangle 175" o:spid="_x0000_s1045" style="position:absolute;left:37956;top:7255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8r8EA&#10;AADcAAAADwAAAGRycy9kb3ducmV2LnhtbERPS4vCMBC+C/6HMII3TV3wVY0i+0CPvkC9Dc3YFptJ&#10;abK27q/fCIK3+fieM182phB3qlxuWcGgH4EgTqzOOVVwPPz0JiCcR9ZYWCYFD3KwXLRbc4y1rXlH&#10;971PRQhhF6OCzPsyltIlGRl0fVsSB+5qK4M+wCqVusI6hJtCfkTRSBrMOTRkWNJnRslt/2sUrCfl&#10;6ryxf3VafF/Wp+1p+nWYeqW6nWY1A+Gp8W/xy73RYf54C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KPK/BAAAA3AAAAA8AAAAAAAAAAAAAAAAAmAIAAGRycy9kb3du&#10;cmV2LnhtbFBLBQYAAAAABAAEAPUAAACGAw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19" o:spid="_x0000_s1046" style="position:absolute;left:3;top:73759;width:37954;height:91;visibility:visible;mso-wrap-style:square;v-text-anchor:top" coordsize="37953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D9sYA&#10;AADdAAAADwAAAGRycy9kb3ducmV2LnhtbESPQWvCQBSE7wX/w/IEb3WjgmjqKmKp6KWQKNLjI/ua&#10;pGbfht1V47/vCoLHYWa+YRarzjTiSs7XlhWMhgkI4sLqmksFx8PX+wyED8gaG8uk4E4eVsve2wJT&#10;bW+c0TUPpYgQ9ikqqEJoUyl9UZFBP7QtcfR+rTMYonSl1A5vEW4aOU6SqTRYc1yosKVNRcU5vxgF&#10;J/uXdfvxdus+5/vjzzm7T7LvXKlBv1t/gAjUhVf42d5pBZPZaA6P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fD9sYAAADdAAAADwAAAAAAAAAAAAAAAACYAgAAZHJz&#10;L2Rvd25yZXYueG1sUEsFBgAAAAAEAAQA9QAAAIsDAAAAAA==&#10;" path="m,l3795396,r,9144l,9144,,e" fillcolor="#b5082e" stroked="f" strokeweight="0">
                  <v:stroke miterlimit="83231f" joinstyle="miter"/>
                  <v:path arrowok="t" textboxrect="0,0,3795396,9144"/>
                </v:shape>
                <v:shape id="Picture 178" o:spid="_x0000_s1047" type="#_x0000_t75" style="position:absolute;width:46573;height:39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wJvHAAAA3AAAAA8AAABkcnMvZG93bnJldi54bWxEj0tvAjEMhO9I/Q+RK/VSlWwLfbAloKoS&#10;UgWXlr6u1sbdLGycVRJg+ff4UImbrRnPfJ7Oe9+qPcXUBDZwOyxAEVfBNlwb+Ppc3DyBShnZYhuY&#10;DBwpwXx2MZhiacOBP2i/zrWSEE4lGnA5d6XWqXLkMQ1DRyzaX4ges6yx1jbiQcJ9q++K4kF7bFga&#10;HHb06qjarnfewKiZLH7d6P17F5f3k81q/MPFtTfm6rJ/eQaVqc9n8//1mxX8R6GVZ2QCPT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gQwJvHAAAA3AAAAA8AAAAAAAAAAAAA&#10;AAAAnwIAAGRycy9kb3ducmV2LnhtbFBLBQYAAAAABAAEAPcAAACTAwAAAAA=&#10;">
                  <v:imagedata r:id="rId28" o:title=""/>
                </v:shape>
                <v:shape id="Picture 180" o:spid="_x0000_s1048" type="#_x0000_t75" style="position:absolute;top:41178;width:37962;height:3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OtiPFAAAA3AAAAA8AAABkcnMvZG93bnJldi54bWxEj0FrwkAQhe8F/8Mygre6sUKR1FXEIHix&#10;UBXPY3aapM3Oht2tif31nUPB2wzvzXvfLNeDa9WNQmw8G5hNM1DEpbcNVwbOp93zAlRMyBZbz2Tg&#10;ThHWq9HTEnPre/6g2zFVSkI45migTqnLtY5lTQ7j1HfEon364DDJGiptA/YS7lr9kmWv2mHD0lBj&#10;R9uayu/jjzOQhUs33Pswv+7P/fxQFEX1/vtlzGQ8bN5AJRrSw/x/vbeCvxB8eUYm0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jrYjxQAAANwAAAAPAAAAAAAAAAAAAAAA&#10;AJ8CAABkcnMvZG93bnJldi54bWxQSwUGAAAAAAQABAD3AAAAkQMAAAAA&#10;">
                  <v:imagedata r:id="rId29" o:title=""/>
                </v:shape>
                <w10:wrap type="square"/>
              </v:group>
            </w:pict>
          </mc:Fallback>
        </mc:AlternateContent>
      </w:r>
      <w:r w:rsidRPr="00A67C3A">
        <w:rPr>
          <w:color w:val="auto"/>
          <w:u w:val="none"/>
        </w:rPr>
        <w:br w:type="page"/>
      </w:r>
    </w:p>
    <w:p w:rsidR="00585033" w:rsidRPr="00A67C3A" w:rsidRDefault="00FE46D5">
      <w:pPr>
        <w:spacing w:after="3" w:line="259" w:lineRule="auto"/>
        <w:ind w:left="-5" w:right="0"/>
        <w:jc w:val="left"/>
        <w:rPr>
          <w:color w:val="auto"/>
          <w:u w:val="none"/>
        </w:rPr>
      </w:pPr>
      <w:r w:rsidRPr="00A67C3A">
        <w:rPr>
          <w:noProof/>
          <w:color w:val="auto"/>
          <w:u w:val="none"/>
        </w:rPr>
        <w:lastRenderedPageBreak/>
        <mc:AlternateContent>
          <mc:Choice Requires="wpg">
            <w:drawing>
              <wp:anchor distT="0" distB="0" distL="114300" distR="114300" simplePos="0" relativeHeight="251663360" behindDoc="0" locked="0" layoutInCell="1" allowOverlap="1" wp14:anchorId="7D66EE14" wp14:editId="70C87E15">
                <wp:simplePos x="0" y="0"/>
                <wp:positionH relativeFrom="page">
                  <wp:posOffset>457200</wp:posOffset>
                </wp:positionH>
                <wp:positionV relativeFrom="page">
                  <wp:posOffset>914349</wp:posOffset>
                </wp:positionV>
                <wp:extent cx="9144" cy="8086090"/>
                <wp:effectExtent l="0" t="0" r="0" b="0"/>
                <wp:wrapSquare wrapText="bothSides"/>
                <wp:docPr id="3020" name="Group 3020"/>
                <wp:cNvGraphicFramePr/>
                <a:graphic xmlns:a="http://schemas.openxmlformats.org/drawingml/2006/main">
                  <a:graphicData uri="http://schemas.microsoft.com/office/word/2010/wordprocessingGroup">
                    <wpg:wgp>
                      <wpg:cNvGrpSpPr/>
                      <wpg:grpSpPr>
                        <a:xfrm>
                          <a:off x="0" y="0"/>
                          <a:ext cx="9144" cy="8086090"/>
                          <a:chOff x="0" y="0"/>
                          <a:chExt cx="9144" cy="8086090"/>
                        </a:xfrm>
                      </wpg:grpSpPr>
                      <wps:wsp>
                        <wps:cNvPr id="3820" name="Shape 3820"/>
                        <wps:cNvSpPr/>
                        <wps:spPr>
                          <a:xfrm>
                            <a:off x="0" y="0"/>
                            <a:ext cx="9144" cy="8086090"/>
                          </a:xfrm>
                          <a:custGeom>
                            <a:avLst/>
                            <a:gdLst/>
                            <a:ahLst/>
                            <a:cxnLst/>
                            <a:rect l="0" t="0" r="0" b="0"/>
                            <a:pathLst>
                              <a:path w="9144" h="8086090">
                                <a:moveTo>
                                  <a:pt x="0" y="0"/>
                                </a:moveTo>
                                <a:lnTo>
                                  <a:pt x="9144" y="0"/>
                                </a:lnTo>
                                <a:lnTo>
                                  <a:pt x="9144" y="8086090"/>
                                </a:lnTo>
                                <a:lnTo>
                                  <a:pt x="0" y="80860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EAEC3C" id="Group 3020" o:spid="_x0000_s1026" style="position:absolute;margin-left:36pt;margin-top:1in;width:.7pt;height:636.7pt;z-index:251663360;mso-position-horizontal-relative:page;mso-position-vertical-relative:page" coordsize="91,8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">
                <v:shape id="Shape 3820" o:spid="_x0000_s1027" style="position:absolute;width:91;height:80860;visibility:visible;mso-wrap-style:square;v-text-anchor:top" coordsize="9144,808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5dsAA&#10;AADdAAAADwAAAGRycy9kb3ducmV2LnhtbERPzYrCMBC+C75DGMGbpiqoWxtld0EQD4KuDzA0Y1ua&#10;TGqTrfXtzUHw+PH9Z7veGtFR6yvHCmbTBARx7nTFhYLr336yBuEDskbjmBQ8ycNuOxxkmGr34DN1&#10;l1CIGMI+RQVlCE0qpc9LsuinriGO3M21FkOEbSF1i48Ybo2cJ8lSWqw4NpTY0G9JeX35twqS5uvU&#10;mVl9M3z8uedXfZRyhUqNR/33BkSgPnzEb/dBK1is53F/fBOf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f5dsAAAADdAAAADwAAAAAAAAAAAAAAAACYAgAAZHJzL2Rvd25y&#10;ZXYueG1sUEsFBgAAAAAEAAQA9QAAAIUDAAAAAA==&#10;" path="m,l9144,r,8086090l,8086090,,e" fillcolor="black" stroked="f" strokeweight="0">
                  <v:stroke miterlimit="83231f" joinstyle="miter"/>
                  <v:path arrowok="t" textboxrect="0,0,9144,8086090"/>
                </v:shape>
                <w10:wrap type="square" anchorx="page" anchory="page"/>
              </v:group>
            </w:pict>
          </mc:Fallback>
        </mc:AlternateContent>
      </w:r>
      <w:r w:rsidRPr="00A67C3A">
        <w:rPr>
          <w:color w:val="auto"/>
          <w:sz w:val="26"/>
          <w:u w:val="none"/>
        </w:rPr>
        <w:t xml:space="preserve">POST </w:t>
      </w:r>
    </w:p>
    <w:p w:rsidR="00585033" w:rsidRPr="00A67C3A" w:rsidRDefault="00FE46D5">
      <w:pPr>
        <w:spacing w:after="226" w:line="259" w:lineRule="auto"/>
        <w:ind w:left="0" w:right="0" w:firstLine="0"/>
        <w:jc w:val="left"/>
        <w:rPr>
          <w:color w:val="auto"/>
          <w:u w:val="none"/>
        </w:rPr>
      </w:pPr>
      <w:r w:rsidRPr="00A67C3A">
        <w:rPr>
          <w:noProof/>
          <w:color w:val="auto"/>
          <w:u w:val="none"/>
        </w:rPr>
        <mc:AlternateContent>
          <mc:Choice Requires="wpg">
            <w:drawing>
              <wp:inline distT="0" distB="0" distL="0" distR="0" wp14:anchorId="5699DF8B" wp14:editId="6821B155">
                <wp:extent cx="4347020" cy="7465376"/>
                <wp:effectExtent l="0" t="0" r="0" b="0"/>
                <wp:docPr id="3017" name="Group 3017"/>
                <wp:cNvGraphicFramePr/>
                <a:graphic xmlns:a="http://schemas.openxmlformats.org/drawingml/2006/main">
                  <a:graphicData uri="http://schemas.microsoft.com/office/word/2010/wordprocessingGroup">
                    <wpg:wgp>
                      <wpg:cNvGrpSpPr/>
                      <wpg:grpSpPr>
                        <a:xfrm>
                          <a:off x="0" y="0"/>
                          <a:ext cx="4347020" cy="7465376"/>
                          <a:chOff x="0" y="0"/>
                          <a:chExt cx="4347020" cy="7465376"/>
                        </a:xfrm>
                      </wpg:grpSpPr>
                      <wps:wsp>
                        <wps:cNvPr id="196" name="Rectangle 196"/>
                        <wps:cNvSpPr/>
                        <wps:spPr>
                          <a:xfrm>
                            <a:off x="4315333" y="3607943"/>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21" name="Shape 3821"/>
                        <wps:cNvSpPr/>
                        <wps:spPr>
                          <a:xfrm>
                            <a:off x="305" y="3728339"/>
                            <a:ext cx="4315079" cy="9144"/>
                          </a:xfrm>
                          <a:custGeom>
                            <a:avLst/>
                            <a:gdLst/>
                            <a:ahLst/>
                            <a:cxnLst/>
                            <a:rect l="0" t="0" r="0" b="0"/>
                            <a:pathLst>
                              <a:path w="4315079" h="9144">
                                <a:moveTo>
                                  <a:pt x="0" y="0"/>
                                </a:moveTo>
                                <a:lnTo>
                                  <a:pt x="4315079" y="0"/>
                                </a:lnTo>
                                <a:lnTo>
                                  <a:pt x="4315079"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wps:wsp>
                        <wps:cNvPr id="198" name="Rectangle 198"/>
                        <wps:cNvSpPr/>
                        <wps:spPr>
                          <a:xfrm>
                            <a:off x="4133977" y="7322566"/>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22" name="Shape 3822"/>
                        <wps:cNvSpPr/>
                        <wps:spPr>
                          <a:xfrm>
                            <a:off x="305" y="7442961"/>
                            <a:ext cx="4133723" cy="9144"/>
                          </a:xfrm>
                          <a:custGeom>
                            <a:avLst/>
                            <a:gdLst/>
                            <a:ahLst/>
                            <a:cxnLst/>
                            <a:rect l="0" t="0" r="0" b="0"/>
                            <a:pathLst>
                              <a:path w="4133723" h="9144">
                                <a:moveTo>
                                  <a:pt x="0" y="0"/>
                                </a:moveTo>
                                <a:lnTo>
                                  <a:pt x="4133723" y="0"/>
                                </a:lnTo>
                                <a:lnTo>
                                  <a:pt x="4133723"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202" name="Picture 202"/>
                          <pic:cNvPicPr/>
                        </pic:nvPicPr>
                        <pic:blipFill>
                          <a:blip r:embed="rId30"/>
                          <a:stretch>
                            <a:fillRect/>
                          </a:stretch>
                        </pic:blipFill>
                        <pic:spPr>
                          <a:xfrm>
                            <a:off x="0" y="0"/>
                            <a:ext cx="4314444" cy="3712464"/>
                          </a:xfrm>
                          <a:prstGeom prst="rect">
                            <a:avLst/>
                          </a:prstGeom>
                        </pic:spPr>
                      </pic:pic>
                      <pic:pic xmlns:pic="http://schemas.openxmlformats.org/drawingml/2006/picture">
                        <pic:nvPicPr>
                          <pic:cNvPr id="204" name="Picture 204"/>
                          <pic:cNvPicPr/>
                        </pic:nvPicPr>
                        <pic:blipFill>
                          <a:blip r:embed="rId31"/>
                          <a:stretch>
                            <a:fillRect/>
                          </a:stretch>
                        </pic:blipFill>
                        <pic:spPr>
                          <a:xfrm>
                            <a:off x="0" y="3866389"/>
                            <a:ext cx="4133088" cy="3563112"/>
                          </a:xfrm>
                          <a:prstGeom prst="rect">
                            <a:avLst/>
                          </a:prstGeom>
                        </pic:spPr>
                      </pic:pic>
                    </wpg:wgp>
                  </a:graphicData>
                </a:graphic>
              </wp:inline>
            </w:drawing>
          </mc:Choice>
          <mc:Fallback>
            <w:pict>
              <v:group w14:anchorId="5699DF8B" id="Group 3017" o:spid="_x0000_s1049" style="width:342.3pt;height:587.8pt;mso-position-horizontal-relative:char;mso-position-vertical-relative:line" coordsize="43470,746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">
                <v:rect id="Rectangle 196" o:spid="_x0000_s1050" style="position:absolute;left:43153;top:3607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21" o:spid="_x0000_s1051" style="position:absolute;left:3;top:37283;width:43150;height:91;visibility:visible;mso-wrap-style:square;v-text-anchor:top" coordsize="43150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ekPscA&#10;AADdAAAADwAAAGRycy9kb3ducmV2LnhtbESPT2vCQBTE7wW/w/KEXqRutH+Q6CpitXgSY0vPz+wz&#10;CWbfhuwat/30bkHocZiZ3zCzRTC16Kh1lWUFo2ECgji3uuJCwdfn5mkCwnlkjbVlUvBDDhbz3sMM&#10;U22vnFF38IWIEHYpKii9b1IpXV6SQTe0DXH0TrY16KNsC6lbvEa4qeU4Sd6kwYrjQokNrUrKz4eL&#10;UfD7vVu/dAMM2cfrOnRHLJbvx71Sj/2wnILwFPx/+N7eagXPk/EI/t7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3pD7HAAAA3QAAAA8AAAAAAAAAAAAAAAAAmAIAAGRy&#10;cy9kb3ducmV2LnhtbFBLBQYAAAAABAAEAPUAAACMAwAAAAA=&#10;" path="m,l4315079,r,9144l,9144,,e" fillcolor="#b5082e" stroked="f" strokeweight="0">
                  <v:stroke miterlimit="83231f" joinstyle="miter"/>
                  <v:path arrowok="t" textboxrect="0,0,4315079,9144"/>
                </v:shape>
                <v:rect id="Rectangle 198" o:spid="_x0000_s1052" style="position:absolute;left:41339;top:7322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22" o:spid="_x0000_s1053" style="position:absolute;left:3;top:74429;width:41337;height:92;visibility:visible;mso-wrap-style:square;v-text-anchor:top" coordsize="413372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10cUA&#10;AADdAAAADwAAAGRycy9kb3ducmV2LnhtbESPzU7DMBCE70i8g7VIvbUOKURRqFvxowpuQEGcV/ES&#10;W8TrYLtp+vY1UiWOo5n5RrPaTK4XI4VoPSu4XhQgiFuvLXcKPj+28xpETMgae8+k4EgRNuvLixU2&#10;2h/4ncZd6kSGcGxQgUlpaKSMrSGHceEH4ux9++AwZRk6qQMeMtz1siyKSjq0nBcMDvRoqP3Z7Z0C&#10;X73efNmq/uXx1r6F8enhmQaj1Oxqur8DkWhK/+Fz+0UrWNZlCX9v8hOQ6x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DXRxQAAAN0AAAAPAAAAAAAAAAAAAAAAAJgCAABkcnMv&#10;ZG93bnJldi54bWxQSwUGAAAAAAQABAD1AAAAigMAAAAA&#10;" path="m,l4133723,r,9144l,9144,,e" fillcolor="#b5082e" stroked="f" strokeweight="0">
                  <v:stroke miterlimit="83231f" joinstyle="miter"/>
                  <v:path arrowok="t" textboxrect="0,0,4133723,9144"/>
                </v:shape>
                <v:shape id="Picture 202" o:spid="_x0000_s1054" type="#_x0000_t75" style="position:absolute;width:43144;height:3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QGL3GAAAA3AAAAA8AAABkcnMvZG93bnJldi54bWxEj09rwkAUxO+FfoflFbyUZmMO0kZXKQX/&#10;4EU0pejtkX0mwezbkF2T+O1doeBxmJnfMLPFYGrRUesqywrGUQyCOLe64kLBb7b8+AThPLLG2jIp&#10;uJGDxfz1ZYaptj3vqTv4QgQIuxQVlN43qZQuL8mgi2xDHLyzbQ36INtC6hb7ADe1TOJ4Ig1WHBZK&#10;bOinpPxyuBoFX8tstT/3VXbqju/bv6tfd7tkrdTobfiegvA0+Gf4v73RCpI4gceZcATk/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RAYvcYAAADcAAAADwAAAAAAAAAAAAAA&#10;AACfAgAAZHJzL2Rvd25yZXYueG1sUEsFBgAAAAAEAAQA9wAAAJIDAAAAAA==&#10;">
                  <v:imagedata r:id="rId32" o:title=""/>
                </v:shape>
                <v:shape id="Picture 204" o:spid="_x0000_s1055" type="#_x0000_t75" style="position:absolute;top:38663;width:41330;height:35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UEWbEAAAA3AAAAA8AAABkcnMvZG93bnJldi54bWxEj0+LwjAUxO+C3yE8YW+a+gcp1SjuwsKu&#10;N1sPHh/Nsy02L20Ttbuf3giCx2FmfsOst72pxY06V1lWMJ1EIIhzqysuFByz73EMwnlkjbVlUvBH&#10;Drab4WCNibZ3PtAt9YUIEHYJKii9bxIpXV6SQTexDXHwzrYz6IPsCqk7vAe4qeUsipbSYMVhocSG&#10;vkrKL+nVKMg+23Ye66z/vc7N/j87pdyaVKmPUb9bgfDU+3f41f7RCmbRAp5nw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UEWbEAAAA3AAAAA8AAAAAAAAAAAAAAAAA&#10;nwIAAGRycy9kb3ducmV2LnhtbFBLBQYAAAAABAAEAPcAAACQAwAAAAA=&#10;">
                  <v:imagedata r:id="rId33" o:title=""/>
                </v:shape>
                <w10:anchorlock/>
              </v:group>
            </w:pict>
          </mc:Fallback>
        </mc:AlternateContent>
      </w:r>
    </w:p>
    <w:p w:rsidR="00585033" w:rsidRPr="00A67C3A" w:rsidRDefault="00FE46D5">
      <w:pPr>
        <w:spacing w:after="0" w:line="259" w:lineRule="auto"/>
        <w:ind w:left="0" w:right="0" w:firstLine="0"/>
        <w:jc w:val="left"/>
        <w:rPr>
          <w:color w:val="auto"/>
          <w:u w:val="none"/>
        </w:rPr>
      </w:pPr>
      <w:r w:rsidRPr="00A67C3A">
        <w:rPr>
          <w:color w:val="auto"/>
          <w:u w:val="none"/>
        </w:rPr>
        <w:t xml:space="preserve"> </w:t>
      </w:r>
    </w:p>
    <w:p w:rsidR="00585033" w:rsidRPr="00A67C3A" w:rsidRDefault="00FE46D5">
      <w:pPr>
        <w:spacing w:after="158" w:line="259" w:lineRule="auto"/>
        <w:ind w:left="0" w:right="0" w:firstLine="0"/>
        <w:jc w:val="left"/>
        <w:rPr>
          <w:color w:val="auto"/>
          <w:u w:val="none"/>
        </w:rPr>
      </w:pPr>
      <w:r w:rsidRPr="00A67C3A">
        <w:rPr>
          <w:color w:val="auto"/>
          <w:u w:val="none"/>
        </w:rPr>
        <w:lastRenderedPageBreak/>
        <w:t xml:space="preserve"> </w:t>
      </w:r>
    </w:p>
    <w:p w:rsidR="00585033" w:rsidRPr="00A67C3A" w:rsidRDefault="00FE46D5">
      <w:pPr>
        <w:spacing w:after="0"/>
        <w:ind w:left="-5"/>
        <w:rPr>
          <w:color w:val="auto"/>
          <w:u w:val="none"/>
        </w:rPr>
      </w:pPr>
      <w:r w:rsidRPr="00A67C3A">
        <w:rPr>
          <w:noProof/>
          <w:color w:val="auto"/>
          <w:u w:val="none"/>
        </w:rPr>
        <mc:AlternateContent>
          <mc:Choice Requires="wpg">
            <w:drawing>
              <wp:anchor distT="0" distB="0" distL="114300" distR="114300" simplePos="0" relativeHeight="251664384" behindDoc="0" locked="0" layoutInCell="1" allowOverlap="1" wp14:anchorId="6F9D01E9" wp14:editId="755F4765">
                <wp:simplePos x="0" y="0"/>
                <wp:positionH relativeFrom="page">
                  <wp:posOffset>457200</wp:posOffset>
                </wp:positionH>
                <wp:positionV relativeFrom="page">
                  <wp:posOffset>914400</wp:posOffset>
                </wp:positionV>
                <wp:extent cx="9144" cy="4248023"/>
                <wp:effectExtent l="0" t="0" r="0" b="0"/>
                <wp:wrapSquare wrapText="bothSides"/>
                <wp:docPr id="2979" name="Group 2979"/>
                <wp:cNvGraphicFramePr/>
                <a:graphic xmlns:a="http://schemas.openxmlformats.org/drawingml/2006/main">
                  <a:graphicData uri="http://schemas.microsoft.com/office/word/2010/wordprocessingGroup">
                    <wpg:wgp>
                      <wpg:cNvGrpSpPr/>
                      <wpg:grpSpPr>
                        <a:xfrm>
                          <a:off x="0" y="0"/>
                          <a:ext cx="9144" cy="4248023"/>
                          <a:chOff x="0" y="0"/>
                          <a:chExt cx="9144" cy="4248023"/>
                        </a:xfrm>
                      </wpg:grpSpPr>
                      <wps:wsp>
                        <wps:cNvPr id="3823" name="Shape 3823"/>
                        <wps:cNvSpPr/>
                        <wps:spPr>
                          <a:xfrm>
                            <a:off x="0" y="0"/>
                            <a:ext cx="9144" cy="4248023"/>
                          </a:xfrm>
                          <a:custGeom>
                            <a:avLst/>
                            <a:gdLst/>
                            <a:ahLst/>
                            <a:cxnLst/>
                            <a:rect l="0" t="0" r="0" b="0"/>
                            <a:pathLst>
                              <a:path w="9144" h="4248023">
                                <a:moveTo>
                                  <a:pt x="0" y="0"/>
                                </a:moveTo>
                                <a:lnTo>
                                  <a:pt x="9144" y="0"/>
                                </a:lnTo>
                                <a:lnTo>
                                  <a:pt x="9144" y="4248023"/>
                                </a:lnTo>
                                <a:lnTo>
                                  <a:pt x="0" y="42480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4D630F" id="Group 2979" o:spid="_x0000_s1026" style="position:absolute;margin-left:36pt;margin-top:1in;width:.7pt;height:334.5pt;z-index:251664384;mso-position-horizontal-relative:page;mso-position-vertical-relative:page" coordsize="91,4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">
                <v:shape id="Shape 3823" o:spid="_x0000_s1027" style="position:absolute;width:91;height:42480;visibility:visible;mso-wrap-style:square;v-text-anchor:top" coordsize="9144,4248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nMUA&#10;AADdAAAADwAAAGRycy9kb3ducmV2LnhtbESPQWvCQBSE7wX/w/IKvTUbI1pNXUWEQqmnWg96e80+&#10;k9Ds25B9xvTfd4WCx2FmvmGW68E1qqcu1J4NjJMUFHHhbc2lgcPX2/McVBBki41nMvBLAdar0cMS&#10;c+uv/En9XkoVIRxyNFCJtLnWoajIYUh8Sxy9s+8cSpRdqW2H1wh3jc7SdKYd1hwXKmxpW1Hxs784&#10;A/3xLLPvcdZ+LF6mp6HfsUxTNubpcdi8ghIa5B7+b79bA5N5NoHbm/gE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mGcxQAAAN0AAAAPAAAAAAAAAAAAAAAAAJgCAABkcnMv&#10;ZG93bnJldi54bWxQSwUGAAAAAAQABAD1AAAAigMAAAAA&#10;" path="m,l9144,r,4248023l,4248023,,e" fillcolor="black" stroked="f" strokeweight="0">
                  <v:stroke miterlimit="83231f" joinstyle="miter"/>
                  <v:path arrowok="t" textboxrect="0,0,9144,4248023"/>
                </v:shape>
                <w10:wrap type="square" anchorx="page" anchory="page"/>
              </v:group>
            </w:pict>
          </mc:Fallback>
        </mc:AlternateContent>
      </w:r>
      <w:r w:rsidRPr="00A67C3A">
        <w:rPr>
          <w:color w:val="auto"/>
          <w:u w:val="none"/>
        </w:rPr>
        <w:t xml:space="preserve">Demonstration of change in browser. Received via GET call. </w:t>
      </w:r>
    </w:p>
    <w:p w:rsidR="00585033" w:rsidRPr="00A67C3A" w:rsidRDefault="00FE46D5">
      <w:pPr>
        <w:spacing w:after="224" w:line="259" w:lineRule="auto"/>
        <w:ind w:left="0" w:right="0" w:firstLine="0"/>
        <w:jc w:val="left"/>
        <w:rPr>
          <w:color w:val="auto"/>
          <w:u w:val="none"/>
        </w:rPr>
      </w:pPr>
      <w:r w:rsidRPr="00A67C3A">
        <w:rPr>
          <w:noProof/>
          <w:color w:val="auto"/>
          <w:u w:val="none"/>
        </w:rPr>
        <mc:AlternateContent>
          <mc:Choice Requires="wpg">
            <w:drawing>
              <wp:inline distT="0" distB="0" distL="0" distR="0" wp14:anchorId="6342E25A" wp14:editId="17F28FDB">
                <wp:extent cx="4718876" cy="2988752"/>
                <wp:effectExtent l="0" t="0" r="0" b="0"/>
                <wp:docPr id="2978" name="Group 2978"/>
                <wp:cNvGraphicFramePr/>
                <a:graphic xmlns:a="http://schemas.openxmlformats.org/drawingml/2006/main">
                  <a:graphicData uri="http://schemas.microsoft.com/office/word/2010/wordprocessingGroup">
                    <wpg:wgp>
                      <wpg:cNvGrpSpPr/>
                      <wpg:grpSpPr>
                        <a:xfrm>
                          <a:off x="0" y="0"/>
                          <a:ext cx="4718876" cy="2988752"/>
                          <a:chOff x="0" y="0"/>
                          <a:chExt cx="4718876" cy="2988752"/>
                        </a:xfrm>
                      </wpg:grpSpPr>
                      <wps:wsp>
                        <wps:cNvPr id="221" name="Rectangle 221"/>
                        <wps:cNvSpPr/>
                        <wps:spPr>
                          <a:xfrm>
                            <a:off x="4687189" y="2560955"/>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24" name="Shape 3824"/>
                        <wps:cNvSpPr/>
                        <wps:spPr>
                          <a:xfrm>
                            <a:off x="305" y="2681351"/>
                            <a:ext cx="4686935" cy="9144"/>
                          </a:xfrm>
                          <a:custGeom>
                            <a:avLst/>
                            <a:gdLst/>
                            <a:ahLst/>
                            <a:cxnLst/>
                            <a:rect l="0" t="0" r="0" b="0"/>
                            <a:pathLst>
                              <a:path w="4686935" h="9144">
                                <a:moveTo>
                                  <a:pt x="0" y="0"/>
                                </a:moveTo>
                                <a:lnTo>
                                  <a:pt x="4686935" y="0"/>
                                </a:lnTo>
                                <a:lnTo>
                                  <a:pt x="4686935"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wps:wsp>
                        <wps:cNvPr id="223" name="Rectangle 223"/>
                        <wps:cNvSpPr/>
                        <wps:spPr>
                          <a:xfrm>
                            <a:off x="305" y="2845943"/>
                            <a:ext cx="42144"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pic:pic xmlns:pic="http://schemas.openxmlformats.org/drawingml/2006/picture">
                        <pic:nvPicPr>
                          <pic:cNvPr id="227" name="Picture 227"/>
                          <pic:cNvPicPr/>
                        </pic:nvPicPr>
                        <pic:blipFill>
                          <a:blip r:embed="rId34"/>
                          <a:stretch>
                            <a:fillRect/>
                          </a:stretch>
                        </pic:blipFill>
                        <pic:spPr>
                          <a:xfrm>
                            <a:off x="0" y="0"/>
                            <a:ext cx="4684776" cy="2663952"/>
                          </a:xfrm>
                          <a:prstGeom prst="rect">
                            <a:avLst/>
                          </a:prstGeom>
                        </pic:spPr>
                      </pic:pic>
                    </wpg:wgp>
                  </a:graphicData>
                </a:graphic>
              </wp:inline>
            </w:drawing>
          </mc:Choice>
          <mc:Fallback>
            <w:pict>
              <v:group w14:anchorId="6342E25A" id="Group 2978" o:spid="_x0000_s1056" style="width:371.55pt;height:235.35pt;mso-position-horizontal-relative:char;mso-position-vertical-relative:line" coordsize="47188,29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">
                <v:rect id="Rectangle 221" o:spid="_x0000_s1057" style="position:absolute;left:46871;top:2560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24" o:spid="_x0000_s1058" style="position:absolute;left:3;top:26813;width:46869;height:91;visibility:visible;mso-wrap-style:square;v-text-anchor:top" coordsize="46869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wB8QA&#10;AADdAAAADwAAAGRycy9kb3ducmV2LnhtbESPS4vCMBSF9wP+h3CF2Y2pOkipRpGC6MJBfKC4uzTX&#10;ttjc1CajnX8/EQSXh+88OJNZaypxp8aVlhX0exEI4szqknMFh/3iKwbhPLLGyjIp+CMHs2nnY4KJ&#10;tg/e0n3ncxFK2CWooPC+TqR0WUEGXc/WxIFdbGPQB9nkUjf4COWmkoMoGkmDJYeFAmtKC8quu1+j&#10;4BYvNzo9nTfHvc0XT7T+WadKfXbb+RiEp9a/za/0SisYxoNveL4JT0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3MAfEAAAA3QAAAA8AAAAAAAAAAAAAAAAAmAIAAGRycy9k&#10;b3ducmV2LnhtbFBLBQYAAAAABAAEAPUAAACJAwAAAAA=&#10;" path="m,l4686935,r,9144l,9144,,e" fillcolor="#b5082e" stroked="f" strokeweight="0">
                  <v:stroke miterlimit="83231f" joinstyle="miter"/>
                  <v:path arrowok="t" textboxrect="0,0,4686935,9144"/>
                </v:shape>
                <v:rect id="Rectangle 223" o:spid="_x0000_s1059" style="position:absolute;left:3;top:284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Picture 227" o:spid="_x0000_s1060" type="#_x0000_t75" style="position:absolute;width:46847;height:26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67PHAAAA3AAAAA8AAABkcnMvZG93bnJldi54bWxEj91qwkAUhO+FvsNyCt7pxlhUUlcRUVBo&#10;0foD7d0he5oEs2dDdjVpn94tCL0cZuYbZjpvTSluVLvCsoJBPwJBnFpdcKbgdFz3JiCcR9ZYWiYF&#10;P+RgPnvqTDHRtuEPuh18JgKEXYIKcu+rREqX5mTQ9W1FHLxvWxv0QdaZ1DU2AW5KGUfRSBosOCzk&#10;WNEyp/RyuBoFx93kc/U2dPvGvbzvoq/tgIrfs1Ld53bxCsJT6//Dj/ZGK4jjMfydCUdAz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67PHAAAA3AAAAA8AAAAAAAAAAAAA&#10;AAAAnwIAAGRycy9kb3ducmV2LnhtbFBLBQYAAAAABAAEAPcAAACTAwAAAAA=&#10;">
                  <v:imagedata r:id="rId35" o:title=""/>
                </v:shape>
                <w10:anchorlock/>
              </v:group>
            </w:pict>
          </mc:Fallback>
        </mc:AlternateContent>
      </w:r>
    </w:p>
    <w:p w:rsidR="00585033" w:rsidRPr="00A67C3A" w:rsidRDefault="00FE46D5">
      <w:pPr>
        <w:spacing w:after="160" w:line="259" w:lineRule="auto"/>
        <w:ind w:left="0" w:right="0" w:firstLine="0"/>
        <w:jc w:val="left"/>
        <w:rPr>
          <w:color w:val="auto"/>
          <w:u w:val="none"/>
        </w:rPr>
      </w:pPr>
      <w:r w:rsidRPr="00A67C3A">
        <w:rPr>
          <w:color w:val="auto"/>
          <w:u w:val="none"/>
        </w:rPr>
        <w:t xml:space="preserve"> </w:t>
      </w:r>
    </w:p>
    <w:p w:rsidR="00585033" w:rsidRPr="00A67C3A" w:rsidRDefault="00FE46D5">
      <w:pPr>
        <w:spacing w:after="0" w:line="259" w:lineRule="auto"/>
        <w:ind w:left="0" w:right="0" w:firstLine="0"/>
        <w:jc w:val="left"/>
        <w:rPr>
          <w:color w:val="auto"/>
          <w:u w:val="none"/>
        </w:rPr>
      </w:pPr>
      <w:r w:rsidRPr="00A67C3A">
        <w:rPr>
          <w:color w:val="auto"/>
          <w:u w:val="none"/>
        </w:rPr>
        <w:t xml:space="preserve"> </w:t>
      </w:r>
    </w:p>
    <w:p w:rsidR="00585033" w:rsidRPr="00A67C3A" w:rsidRDefault="00FE46D5">
      <w:pPr>
        <w:spacing w:after="3" w:line="259" w:lineRule="auto"/>
        <w:ind w:left="-5" w:right="0"/>
        <w:jc w:val="left"/>
        <w:rPr>
          <w:color w:val="auto"/>
          <w:u w:val="none"/>
        </w:rPr>
      </w:pPr>
      <w:r w:rsidRPr="00A67C3A">
        <w:rPr>
          <w:noProof/>
          <w:color w:val="auto"/>
          <w:u w:val="none"/>
        </w:rPr>
        <mc:AlternateContent>
          <mc:Choice Requires="wpg">
            <w:drawing>
              <wp:anchor distT="0" distB="0" distL="114300" distR="114300" simplePos="0" relativeHeight="251665408" behindDoc="0" locked="0" layoutInCell="1" allowOverlap="1" wp14:anchorId="4F859362" wp14:editId="5273F3BD">
                <wp:simplePos x="0" y="0"/>
                <wp:positionH relativeFrom="page">
                  <wp:posOffset>457200</wp:posOffset>
                </wp:positionH>
                <wp:positionV relativeFrom="page">
                  <wp:posOffset>914400</wp:posOffset>
                </wp:positionV>
                <wp:extent cx="9144" cy="4351655"/>
                <wp:effectExtent l="0" t="0" r="0" b="0"/>
                <wp:wrapSquare wrapText="bothSides"/>
                <wp:docPr id="3234" name="Group 3234"/>
                <wp:cNvGraphicFramePr/>
                <a:graphic xmlns:a="http://schemas.openxmlformats.org/drawingml/2006/main">
                  <a:graphicData uri="http://schemas.microsoft.com/office/word/2010/wordprocessingGroup">
                    <wpg:wgp>
                      <wpg:cNvGrpSpPr/>
                      <wpg:grpSpPr>
                        <a:xfrm>
                          <a:off x="0" y="0"/>
                          <a:ext cx="9144" cy="4351655"/>
                          <a:chOff x="0" y="0"/>
                          <a:chExt cx="9144" cy="4351655"/>
                        </a:xfrm>
                      </wpg:grpSpPr>
                      <wps:wsp>
                        <wps:cNvPr id="3825" name="Shape 3825"/>
                        <wps:cNvSpPr/>
                        <wps:spPr>
                          <a:xfrm>
                            <a:off x="0" y="0"/>
                            <a:ext cx="9144" cy="4351655"/>
                          </a:xfrm>
                          <a:custGeom>
                            <a:avLst/>
                            <a:gdLst/>
                            <a:ahLst/>
                            <a:cxnLst/>
                            <a:rect l="0" t="0" r="0" b="0"/>
                            <a:pathLst>
                              <a:path w="9144" h="4351655">
                                <a:moveTo>
                                  <a:pt x="0" y="0"/>
                                </a:moveTo>
                                <a:lnTo>
                                  <a:pt x="9144" y="0"/>
                                </a:lnTo>
                                <a:lnTo>
                                  <a:pt x="9144" y="4351655"/>
                                </a:lnTo>
                                <a:lnTo>
                                  <a:pt x="0" y="43516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74686E" id="Group 3234" o:spid="_x0000_s1026" style="position:absolute;margin-left:36pt;margin-top:1in;width:.7pt;height:342.65pt;z-index:251665408;mso-position-horizontal-relative:page;mso-position-vertical-relative:page" coordsize="91,43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">
                <v:shape id="Shape 3825" o:spid="_x0000_s1027" style="position:absolute;width:91;height:43516;visibility:visible;mso-wrap-style:square;v-text-anchor:top" coordsize="9144,4351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5ircUA&#10;AADdAAAADwAAAGRycy9kb3ducmV2LnhtbESP0WrCQBRE3wX/YblC33SjtiKpq2ihrUUsmPYDLtlr&#10;Npq9G7LbJP37bkHwcZiZM8xq09tKtNT40rGC6SQBQZw7XXKh4PvrdbwE4QOyxsoxKfglD5v1cLDC&#10;VLuOT9RmoRARwj5FBSaEOpXS54Ys+omriaN3do3FEGVTSN1gF+G2krMkWUiLJccFgzW9GMqv2Y9V&#10;wCf59n45Ztf948en3OHc4PlglHoY9dtnEIH6cA/f2nutYL6cPcH/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mKtxQAAAN0AAAAPAAAAAAAAAAAAAAAAAJgCAABkcnMv&#10;ZG93bnJldi54bWxQSwUGAAAAAAQABAD1AAAAigMAAAAA&#10;" path="m,l9144,r,4351655l,4351655,,e" fillcolor="black" stroked="f" strokeweight="0">
                  <v:stroke miterlimit="83231f" joinstyle="miter"/>
                  <v:path arrowok="t" textboxrect="0,0,9144,4351655"/>
                </v:shape>
                <w10:wrap type="square" anchorx="page" anchory="page"/>
              </v:group>
            </w:pict>
          </mc:Fallback>
        </mc:AlternateContent>
      </w:r>
      <w:r w:rsidRPr="00A67C3A">
        <w:rPr>
          <w:color w:val="auto"/>
          <w:sz w:val="26"/>
          <w:u w:val="none"/>
        </w:rPr>
        <w:t xml:space="preserve">PUT </w:t>
      </w:r>
    </w:p>
    <w:p w:rsidR="00585033" w:rsidRPr="00A67C3A" w:rsidRDefault="00FE46D5">
      <w:pPr>
        <w:spacing w:after="0"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455A6B08" wp14:editId="38C8F5C9">
                <wp:extent cx="5499545" cy="4017453"/>
                <wp:effectExtent l="0" t="0" r="0" b="0"/>
                <wp:docPr id="3233" name="Group 3233"/>
                <wp:cNvGraphicFramePr/>
                <a:graphic xmlns:a="http://schemas.openxmlformats.org/drawingml/2006/main">
                  <a:graphicData uri="http://schemas.microsoft.com/office/word/2010/wordprocessingGroup">
                    <wpg:wgp>
                      <wpg:cNvGrpSpPr/>
                      <wpg:grpSpPr>
                        <a:xfrm>
                          <a:off x="0" y="0"/>
                          <a:ext cx="5499545" cy="4017453"/>
                          <a:chOff x="0" y="0"/>
                          <a:chExt cx="5499545" cy="4017453"/>
                        </a:xfrm>
                      </wpg:grpSpPr>
                      <wps:wsp>
                        <wps:cNvPr id="243" name="Rectangle 243"/>
                        <wps:cNvSpPr/>
                        <wps:spPr>
                          <a:xfrm>
                            <a:off x="5467858" y="3874643"/>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26" name="Shape 3826"/>
                        <wps:cNvSpPr/>
                        <wps:spPr>
                          <a:xfrm>
                            <a:off x="305" y="3995039"/>
                            <a:ext cx="5467477" cy="9144"/>
                          </a:xfrm>
                          <a:custGeom>
                            <a:avLst/>
                            <a:gdLst/>
                            <a:ahLst/>
                            <a:cxnLst/>
                            <a:rect l="0" t="0" r="0" b="0"/>
                            <a:pathLst>
                              <a:path w="5467477" h="9144">
                                <a:moveTo>
                                  <a:pt x="0" y="0"/>
                                </a:moveTo>
                                <a:lnTo>
                                  <a:pt x="5467477" y="0"/>
                                </a:lnTo>
                                <a:lnTo>
                                  <a:pt x="5467477"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246" name="Picture 246"/>
                          <pic:cNvPicPr/>
                        </pic:nvPicPr>
                        <pic:blipFill>
                          <a:blip r:embed="rId36"/>
                          <a:stretch>
                            <a:fillRect/>
                          </a:stretch>
                        </pic:blipFill>
                        <pic:spPr>
                          <a:xfrm>
                            <a:off x="0" y="0"/>
                            <a:ext cx="5466588" cy="3973068"/>
                          </a:xfrm>
                          <a:prstGeom prst="rect">
                            <a:avLst/>
                          </a:prstGeom>
                        </pic:spPr>
                      </pic:pic>
                    </wpg:wgp>
                  </a:graphicData>
                </a:graphic>
              </wp:inline>
            </w:drawing>
          </mc:Choice>
          <mc:Fallback>
            <w:pict>
              <v:group w14:anchorId="455A6B08" id="Group 3233" o:spid="_x0000_s1061" style="width:433.05pt;height:316.35pt;mso-position-horizontal-relative:char;mso-position-vertical-relative:line" coordsize="54995,40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U9U/&#10;4/tO/wCvpv8A0TLVyqeqf8f2nf8AX03/AKJlq5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RRRQBT1L/&#10;AI/tN/6+m/8ARMtXqo6l/wAf2m/9fTf+iZav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ooooAp6l/x/ab/wBfTf8AomWr1UdS/wCP7Tf+vpv/AETLV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tFFFAFPUv+P7&#10;Tf8Ar6b/ANEy1eqjqX/H9pv/AF9N/wCiZav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ooooAp6l/x/ab/ANfTf+iZavVR1L/j+03/AK+m/wDRMtX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0UUUAU9S/4/tN/&#10;6+m/9Ey1eqjqX/H9pv8A19N/6Jlq9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GZVGWYKPc&#10;0ALRQCCMg5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T1T/j+07/r6b/0TLVyqeqf&#10;8f2nf9fTf+iZa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PVP+P7Tv8Ar6b/ANEy1c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">
                <v:rect id="Rectangle 243" o:spid="_x0000_s1062" style="position:absolute;left:54678;top:3874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26" o:spid="_x0000_s1063" style="position:absolute;left:3;top:39950;width:54674;height:91;visibility:visible;mso-wrap-style:square;v-text-anchor:top" coordsize="54674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EoccA&#10;AADdAAAADwAAAGRycy9kb3ducmV2LnhtbESPT2sCMRTE7wW/Q3iF3mpWxT9sjSKiUDwo2pZeH5vX&#10;zbablyWJ67af3ghCj8PM/IaZLztbi5Z8qBwrGPQzEMSF0xWXCt7fts8zECEia6wdk4JfCrBc9B7m&#10;mGt34SO1p1iKBOGQowITY5NLGQpDFkPfNcTJ+3LeYkzSl1J7vCS4reUwyybSYsVpwWBDa0PFz+ls&#10;Fez88WNaH3z2txmfv+XnfjowrVfq6bFbvYCI1MX/8L39qhWMZsMJ3N6k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bRKHHAAAA3QAAAA8AAAAAAAAAAAAAAAAAmAIAAGRy&#10;cy9kb3ducmV2LnhtbFBLBQYAAAAABAAEAPUAAACMAwAAAAA=&#10;" path="m,l5467477,r,9144l,9144,,e" fillcolor="#b5082e" stroked="f" strokeweight="0">
                  <v:stroke miterlimit="83231f" joinstyle="miter"/>
                  <v:path arrowok="t" textboxrect="0,0,5467477,9144"/>
                </v:shape>
                <v:shape id="Picture 246" o:spid="_x0000_s1064" type="#_x0000_t75" style="position:absolute;width:54665;height:39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CXTGAAAA3AAAAA8AAABkcnMvZG93bnJldi54bWxEj0FrwkAUhO+F/oflFXprNg1iJbqKFApC&#10;aEEjQm6P7DOJZt+m2dXEf98VCh6HmfmGWaxG04or9a6xrOA9ikEQl1Y3XCnY519vMxDOI2tsLZOC&#10;GzlYLZ+fFphqO/CWrjtfiQBhl6KC2vsuldKVNRl0ke2Ig3e0vUEfZF9J3eMQ4KaVSRxPpcGGw0KN&#10;HX3WVJ53F6PAHD5OrvyZZPvC3bLi+zc/DkOu1OvLuJ6D8DT6R/i/vdEKkskU7mfCEZ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KAJdMYAAADcAAAADwAAAAAAAAAAAAAA&#10;AACfAgAAZHJzL2Rvd25yZXYueG1sUEsFBgAAAAAEAAQA9wAAAJIDAAAAAA==&#10;">
                  <v:imagedata r:id="rId37" o:title=""/>
                </v:shape>
                <w10:anchorlock/>
              </v:group>
            </w:pict>
          </mc:Fallback>
        </mc:AlternateContent>
      </w:r>
    </w:p>
    <w:p w:rsidR="00585033" w:rsidRPr="00A67C3A" w:rsidRDefault="00FE46D5">
      <w:pPr>
        <w:spacing w:after="224"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1089FEBB" wp14:editId="18FE1631">
                <wp:extent cx="4251008" cy="4913819"/>
                <wp:effectExtent l="0" t="0" r="0" b="0"/>
                <wp:docPr id="3345" name="Group 3345"/>
                <wp:cNvGraphicFramePr/>
                <a:graphic xmlns:a="http://schemas.openxmlformats.org/drawingml/2006/main">
                  <a:graphicData uri="http://schemas.microsoft.com/office/word/2010/wordprocessingGroup">
                    <wpg:wgp>
                      <wpg:cNvGrpSpPr/>
                      <wpg:grpSpPr>
                        <a:xfrm>
                          <a:off x="0" y="0"/>
                          <a:ext cx="4251008" cy="4913819"/>
                          <a:chOff x="0" y="0"/>
                          <a:chExt cx="4251008" cy="4913819"/>
                        </a:xfrm>
                      </wpg:grpSpPr>
                      <wps:wsp>
                        <wps:cNvPr id="259" name="Rectangle 259"/>
                        <wps:cNvSpPr/>
                        <wps:spPr>
                          <a:xfrm>
                            <a:off x="4219321" y="4484497"/>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27" name="Shape 3827"/>
                        <wps:cNvSpPr/>
                        <wps:spPr>
                          <a:xfrm>
                            <a:off x="305" y="4604893"/>
                            <a:ext cx="4219068" cy="9144"/>
                          </a:xfrm>
                          <a:custGeom>
                            <a:avLst/>
                            <a:gdLst/>
                            <a:ahLst/>
                            <a:cxnLst/>
                            <a:rect l="0" t="0" r="0" b="0"/>
                            <a:pathLst>
                              <a:path w="4219068" h="9144">
                                <a:moveTo>
                                  <a:pt x="0" y="0"/>
                                </a:moveTo>
                                <a:lnTo>
                                  <a:pt x="4219068" y="0"/>
                                </a:lnTo>
                                <a:lnTo>
                                  <a:pt x="4219068"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wps:wsp>
                        <wps:cNvPr id="261" name="Rectangle 261"/>
                        <wps:cNvSpPr/>
                        <wps:spPr>
                          <a:xfrm>
                            <a:off x="305" y="4771009"/>
                            <a:ext cx="42144"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38"/>
                          <a:stretch>
                            <a:fillRect/>
                          </a:stretch>
                        </pic:blipFill>
                        <pic:spPr>
                          <a:xfrm>
                            <a:off x="0" y="0"/>
                            <a:ext cx="4219956" cy="4581144"/>
                          </a:xfrm>
                          <a:prstGeom prst="rect">
                            <a:avLst/>
                          </a:prstGeom>
                        </pic:spPr>
                      </pic:pic>
                    </wpg:wgp>
                  </a:graphicData>
                </a:graphic>
              </wp:inline>
            </w:drawing>
          </mc:Choice>
          <mc:Fallback>
            <w:pict>
              <v:group w14:anchorId="1089FEBB" id="Group 3345" o:spid="_x0000_s1065" style="width:334.75pt;height:386.9pt;mso-position-horizontal-relative:char;mso-position-vertical-relative:line" coordsize="42510,491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">
                <v:rect id="Rectangle 259" o:spid="_x0000_s1066" style="position:absolute;left:42193;top:4484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27" o:spid="_x0000_s1067" style="position:absolute;left:3;top:46048;width:42190;height:92;visibility:visible;mso-wrap-style:square;v-text-anchor:top" coordsize="42190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xs7MUA&#10;AADdAAAADwAAAGRycy9kb3ducmV2LnhtbESPT4vCMBTE74LfITzBm6ZbQaUaZVEEDyusdVk8PprX&#10;P9q8lCZq99ubBcHjMDO/YZbrztTiTq2rLCv4GEcgiDOrKy4U/Jx2ozkI55E11pZJwR85WK/6vSUm&#10;2j74SPfUFyJA2CWooPS+SaR0WUkG3dg2xMHLbWvQB9kWUrf4CHBTyziKptJgxWGhxIY2JWXX9GYU&#10;5NXRZPuTPm+nv+nXLT58by95odRw0H0uQHjq/Dv8au+1gsk8nsH/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GzsxQAAAN0AAAAPAAAAAAAAAAAAAAAAAJgCAABkcnMv&#10;ZG93bnJldi54bWxQSwUGAAAAAAQABAD1AAAAigMAAAAA&#10;" path="m,l4219068,r,9144l,9144,,e" fillcolor="#b5082e" stroked="f" strokeweight="0">
                  <v:stroke miterlimit="83231f" joinstyle="miter"/>
                  <v:path arrowok="t" textboxrect="0,0,4219068,9144"/>
                </v:shape>
                <v:rect id="Rectangle 261" o:spid="_x0000_s1068" style="position:absolute;left:3;top:4771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Picture 274" o:spid="_x0000_s1069" type="#_x0000_t75" style="position:absolute;width:42199;height:45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WBzLFAAAA3AAAAA8AAABkcnMvZG93bnJldi54bWxEj0FLAzEUhO9C/0N4gjebtYq226alKEIv&#10;Ym0LvT42r8m2m5c1ibvrvzeC4HGYmW+YxWpwjegoxNqzgrtxAYK48rpmo+Cwf72dgogJWWPjmRR8&#10;U4TVcnS1wFL7nj+o2yUjMoRjiQpsSm0pZawsOYxj3xJn7+SDw5RlMFIH7DPcNXJSFI/SYc15wWJL&#10;z5aqy+7LKejvw+zQvJ3N57sMG3w5bq3sjFI318N6DiLRkP7Df+2NVjB5eoDfM/k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FgcyxQAAANwAAAAPAAAAAAAAAAAAAAAA&#10;AJ8CAABkcnMvZG93bnJldi54bWxQSwUGAAAAAAQABAD3AAAAkQMAAAAA&#10;">
                  <v:imagedata r:id="rId39" o:title=""/>
                </v:shape>
                <w10:anchorlock/>
              </v:group>
            </w:pict>
          </mc:Fallback>
        </mc:AlternateContent>
      </w:r>
    </w:p>
    <w:p w:rsidR="00585033" w:rsidRPr="00A67C3A" w:rsidRDefault="00FE46D5">
      <w:pPr>
        <w:spacing w:after="158" w:line="259" w:lineRule="auto"/>
        <w:ind w:left="0" w:right="0" w:firstLine="0"/>
        <w:rPr>
          <w:color w:val="auto"/>
          <w:u w:val="none"/>
        </w:rPr>
      </w:pPr>
      <w:r w:rsidRPr="00A67C3A">
        <w:rPr>
          <w:color w:val="auto"/>
          <w:u w:val="none"/>
        </w:rPr>
        <w:t xml:space="preserve"> </w:t>
      </w:r>
    </w:p>
    <w:p w:rsidR="00585033" w:rsidRPr="00A67C3A" w:rsidRDefault="00FE46D5">
      <w:pPr>
        <w:spacing w:after="160" w:line="259" w:lineRule="auto"/>
        <w:ind w:left="0" w:right="0" w:firstLine="0"/>
        <w:rPr>
          <w:color w:val="auto"/>
          <w:u w:val="none"/>
        </w:rPr>
      </w:pPr>
      <w:r w:rsidRPr="00A67C3A">
        <w:rPr>
          <w:color w:val="auto"/>
          <w:u w:val="none"/>
        </w:rPr>
        <w:t xml:space="preserve"> </w:t>
      </w:r>
    </w:p>
    <w:p w:rsidR="00585033" w:rsidRPr="00A67C3A" w:rsidRDefault="00FE46D5">
      <w:pPr>
        <w:spacing w:after="158" w:line="259" w:lineRule="auto"/>
        <w:ind w:left="0" w:right="0" w:firstLine="0"/>
        <w:rPr>
          <w:color w:val="auto"/>
          <w:u w:val="none"/>
        </w:rPr>
      </w:pPr>
      <w:r w:rsidRPr="00A67C3A">
        <w:rPr>
          <w:color w:val="auto"/>
          <w:u w:val="none"/>
        </w:rPr>
        <w:t xml:space="preserve"> </w:t>
      </w:r>
    </w:p>
    <w:p w:rsidR="00585033" w:rsidRPr="00A67C3A" w:rsidRDefault="00FE46D5">
      <w:pPr>
        <w:spacing w:after="160" w:line="259" w:lineRule="auto"/>
        <w:ind w:left="0" w:right="0" w:firstLine="0"/>
        <w:rPr>
          <w:color w:val="auto"/>
          <w:u w:val="none"/>
        </w:rPr>
      </w:pPr>
      <w:r w:rsidRPr="00A67C3A">
        <w:rPr>
          <w:color w:val="auto"/>
          <w:u w:val="none"/>
        </w:rPr>
        <w:t xml:space="preserve"> </w:t>
      </w:r>
    </w:p>
    <w:p w:rsidR="00585033" w:rsidRPr="00A67C3A" w:rsidRDefault="00FE46D5">
      <w:pPr>
        <w:spacing w:after="158" w:line="259" w:lineRule="auto"/>
        <w:ind w:left="0" w:right="0" w:firstLine="0"/>
        <w:rPr>
          <w:color w:val="auto"/>
          <w:u w:val="none"/>
        </w:rPr>
      </w:pPr>
      <w:r w:rsidRPr="00A67C3A">
        <w:rPr>
          <w:color w:val="auto"/>
          <w:u w:val="none"/>
        </w:rPr>
        <w:t xml:space="preserve"> </w:t>
      </w:r>
    </w:p>
    <w:p w:rsidR="00585033" w:rsidRPr="00A67C3A" w:rsidRDefault="00FE46D5">
      <w:pPr>
        <w:spacing w:after="160" w:line="259" w:lineRule="auto"/>
        <w:ind w:left="0" w:right="0" w:firstLine="0"/>
        <w:rPr>
          <w:color w:val="auto"/>
          <w:u w:val="none"/>
        </w:rPr>
      </w:pPr>
      <w:r w:rsidRPr="00A67C3A">
        <w:rPr>
          <w:noProof/>
          <w:color w:val="auto"/>
          <w:u w:val="none"/>
        </w:rPr>
        <mc:AlternateContent>
          <mc:Choice Requires="wpg">
            <w:drawing>
              <wp:anchor distT="0" distB="0" distL="114300" distR="114300" simplePos="0" relativeHeight="251666432" behindDoc="0" locked="0" layoutInCell="1" allowOverlap="1" wp14:anchorId="66A60980" wp14:editId="0AC75A15">
                <wp:simplePos x="0" y="0"/>
                <wp:positionH relativeFrom="page">
                  <wp:posOffset>457200</wp:posOffset>
                </wp:positionH>
                <wp:positionV relativeFrom="page">
                  <wp:posOffset>914350</wp:posOffset>
                </wp:positionV>
                <wp:extent cx="9144" cy="8172958"/>
                <wp:effectExtent l="0" t="0" r="0" b="0"/>
                <wp:wrapTopAndBottom/>
                <wp:docPr id="3346" name="Group 3346"/>
                <wp:cNvGraphicFramePr/>
                <a:graphic xmlns:a="http://schemas.openxmlformats.org/drawingml/2006/main">
                  <a:graphicData uri="http://schemas.microsoft.com/office/word/2010/wordprocessingGroup">
                    <wpg:wgp>
                      <wpg:cNvGrpSpPr/>
                      <wpg:grpSpPr>
                        <a:xfrm>
                          <a:off x="0" y="0"/>
                          <a:ext cx="9144" cy="8172958"/>
                          <a:chOff x="0" y="0"/>
                          <a:chExt cx="9144" cy="8172958"/>
                        </a:xfrm>
                      </wpg:grpSpPr>
                      <wps:wsp>
                        <wps:cNvPr id="3828" name="Shape 3828"/>
                        <wps:cNvSpPr/>
                        <wps:spPr>
                          <a:xfrm>
                            <a:off x="0" y="0"/>
                            <a:ext cx="9144" cy="8172958"/>
                          </a:xfrm>
                          <a:custGeom>
                            <a:avLst/>
                            <a:gdLst/>
                            <a:ahLst/>
                            <a:cxnLst/>
                            <a:rect l="0" t="0" r="0" b="0"/>
                            <a:pathLst>
                              <a:path w="9144" h="8172958">
                                <a:moveTo>
                                  <a:pt x="0" y="0"/>
                                </a:moveTo>
                                <a:lnTo>
                                  <a:pt x="9144" y="0"/>
                                </a:lnTo>
                                <a:lnTo>
                                  <a:pt x="9144" y="8172958"/>
                                </a:lnTo>
                                <a:lnTo>
                                  <a:pt x="0" y="81729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EB2EFD" id="Group 3346" o:spid="_x0000_s1026" style="position:absolute;margin-left:36pt;margin-top:1in;width:.7pt;height:643.55pt;z-index:251666432;mso-position-horizontal-relative:page;mso-position-vertical-relative:page" coordsize="91,81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">
                <v:shape id="Shape 3828" o:spid="_x0000_s1027" style="position:absolute;width:91;height:81729;visibility:visible;mso-wrap-style:square;v-text-anchor:top" coordsize="9144,8172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XYsQA&#10;AADdAAAADwAAAGRycy9kb3ducmV2LnhtbERPy2oCMRTdF/yHcAU3RTOdQhlHMyIFoYsWqdWFu8vk&#10;Og+Tm+kk6vj3zULo8nDey9VgjbhS7xvHCl5mCQji0umGKwX7n800A+EDskbjmBTcycOqGD0tMdfu&#10;xt903YVKxBD2OSqoQ+hyKX1Zk0U/cx1x5E6utxgi7Cupe7zFcGtkmiRv0mLDsaHGjt5rKs+7i1WQ&#10;ll+/2+Nze8g609wPn63R87BRajIe1gsQgYbwL364P7SC1yyNc+Ob+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V12LEAAAA3QAAAA8AAAAAAAAAAAAAAAAAmAIAAGRycy9k&#10;b3ducmV2LnhtbFBLBQYAAAAABAAEAPUAAACJAwAAAAA=&#10;" path="m,l9144,r,8172958l,8172958,,e" fillcolor="black" stroked="f" strokeweight="0">
                  <v:stroke miterlimit="83231f" joinstyle="miter"/>
                  <v:path arrowok="t" textboxrect="0,0,9144,8172958"/>
                </v:shape>
                <w10:wrap type="topAndBottom" anchorx="page" anchory="page"/>
              </v:group>
            </w:pict>
          </mc:Fallback>
        </mc:AlternateContent>
      </w:r>
      <w:r w:rsidRPr="00A67C3A">
        <w:rPr>
          <w:color w:val="auto"/>
          <w:u w:val="none"/>
        </w:rPr>
        <w:t xml:space="preserve"> </w:t>
      </w:r>
    </w:p>
    <w:p w:rsidR="00585033" w:rsidRPr="00A67C3A" w:rsidRDefault="00FE46D5">
      <w:pPr>
        <w:spacing w:after="158" w:line="259" w:lineRule="auto"/>
        <w:ind w:left="0" w:right="0" w:firstLine="0"/>
        <w:rPr>
          <w:color w:val="auto"/>
          <w:u w:val="none"/>
        </w:rPr>
      </w:pPr>
      <w:r w:rsidRPr="00A67C3A">
        <w:rPr>
          <w:color w:val="auto"/>
          <w:u w:val="none"/>
        </w:rPr>
        <w:t xml:space="preserve"> </w:t>
      </w:r>
    </w:p>
    <w:p w:rsidR="00585033" w:rsidRPr="00A67C3A" w:rsidRDefault="00FE46D5">
      <w:pPr>
        <w:spacing w:after="158" w:line="259" w:lineRule="auto"/>
        <w:ind w:left="0" w:right="0" w:firstLine="0"/>
        <w:rPr>
          <w:color w:val="auto"/>
          <w:u w:val="none"/>
        </w:rPr>
      </w:pPr>
      <w:r w:rsidRPr="00A67C3A">
        <w:rPr>
          <w:color w:val="auto"/>
          <w:u w:val="none"/>
        </w:rPr>
        <w:t xml:space="preserve"> </w:t>
      </w:r>
    </w:p>
    <w:p w:rsidR="00585033" w:rsidRPr="00A67C3A" w:rsidRDefault="00FE46D5">
      <w:pPr>
        <w:spacing w:after="160" w:line="259" w:lineRule="auto"/>
        <w:ind w:left="0" w:right="0" w:firstLine="0"/>
        <w:rPr>
          <w:color w:val="auto"/>
          <w:u w:val="none"/>
        </w:rPr>
      </w:pPr>
      <w:r w:rsidRPr="00A67C3A">
        <w:rPr>
          <w:color w:val="auto"/>
          <w:u w:val="none"/>
        </w:rPr>
        <w:t xml:space="preserve"> </w:t>
      </w:r>
    </w:p>
    <w:p w:rsidR="00585033" w:rsidRPr="00A67C3A" w:rsidRDefault="00FE46D5">
      <w:pPr>
        <w:spacing w:after="158" w:line="259" w:lineRule="auto"/>
        <w:ind w:left="0" w:right="0" w:firstLine="0"/>
        <w:rPr>
          <w:color w:val="auto"/>
          <w:u w:val="none"/>
        </w:rPr>
      </w:pPr>
      <w:r w:rsidRPr="00A67C3A">
        <w:rPr>
          <w:color w:val="auto"/>
          <w:u w:val="none"/>
        </w:rPr>
        <w:t xml:space="preserve"> </w:t>
      </w:r>
    </w:p>
    <w:p w:rsidR="00585033" w:rsidRPr="00A67C3A" w:rsidRDefault="00FE46D5">
      <w:pPr>
        <w:spacing w:after="0" w:line="259" w:lineRule="auto"/>
        <w:ind w:left="0" w:right="0" w:firstLine="0"/>
        <w:rPr>
          <w:color w:val="auto"/>
          <w:u w:val="none"/>
        </w:rPr>
      </w:pPr>
      <w:r w:rsidRPr="00A67C3A">
        <w:rPr>
          <w:color w:val="auto"/>
          <w:u w:val="none"/>
        </w:rPr>
        <w:lastRenderedPageBreak/>
        <w:t xml:space="preserve"> </w:t>
      </w:r>
    </w:p>
    <w:p w:rsidR="00585033" w:rsidRPr="00A67C3A" w:rsidRDefault="00FE46D5">
      <w:pPr>
        <w:spacing w:after="3" w:line="259" w:lineRule="auto"/>
        <w:ind w:left="-5" w:right="0"/>
        <w:jc w:val="left"/>
        <w:rPr>
          <w:color w:val="auto"/>
          <w:u w:val="none"/>
        </w:rPr>
      </w:pPr>
      <w:r w:rsidRPr="00A67C3A">
        <w:rPr>
          <w:noProof/>
          <w:color w:val="auto"/>
          <w:u w:val="none"/>
        </w:rPr>
        <mc:AlternateContent>
          <mc:Choice Requires="wpg">
            <w:drawing>
              <wp:anchor distT="0" distB="0" distL="114300" distR="114300" simplePos="0" relativeHeight="251667456" behindDoc="0" locked="0" layoutInCell="1" allowOverlap="1" wp14:anchorId="1CD77E4B" wp14:editId="1214D299">
                <wp:simplePos x="0" y="0"/>
                <wp:positionH relativeFrom="page">
                  <wp:posOffset>457200</wp:posOffset>
                </wp:positionH>
                <wp:positionV relativeFrom="page">
                  <wp:posOffset>914400</wp:posOffset>
                </wp:positionV>
                <wp:extent cx="9144" cy="5446141"/>
                <wp:effectExtent l="0" t="0" r="0" b="0"/>
                <wp:wrapSquare wrapText="bothSides"/>
                <wp:docPr id="3065" name="Group 3065"/>
                <wp:cNvGraphicFramePr/>
                <a:graphic xmlns:a="http://schemas.openxmlformats.org/drawingml/2006/main">
                  <a:graphicData uri="http://schemas.microsoft.com/office/word/2010/wordprocessingGroup">
                    <wpg:wgp>
                      <wpg:cNvGrpSpPr/>
                      <wpg:grpSpPr>
                        <a:xfrm>
                          <a:off x="0" y="0"/>
                          <a:ext cx="9144" cy="5446141"/>
                          <a:chOff x="0" y="0"/>
                          <a:chExt cx="9144" cy="5446141"/>
                        </a:xfrm>
                      </wpg:grpSpPr>
                      <wps:wsp>
                        <wps:cNvPr id="3829" name="Shape 3829"/>
                        <wps:cNvSpPr/>
                        <wps:spPr>
                          <a:xfrm>
                            <a:off x="0" y="0"/>
                            <a:ext cx="9144" cy="5446141"/>
                          </a:xfrm>
                          <a:custGeom>
                            <a:avLst/>
                            <a:gdLst/>
                            <a:ahLst/>
                            <a:cxnLst/>
                            <a:rect l="0" t="0" r="0" b="0"/>
                            <a:pathLst>
                              <a:path w="9144" h="5446141">
                                <a:moveTo>
                                  <a:pt x="0" y="0"/>
                                </a:moveTo>
                                <a:lnTo>
                                  <a:pt x="9144" y="0"/>
                                </a:lnTo>
                                <a:lnTo>
                                  <a:pt x="9144" y="5446141"/>
                                </a:lnTo>
                                <a:lnTo>
                                  <a:pt x="0" y="54461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9D60F1" id="Group 3065" o:spid="_x0000_s1026" style="position:absolute;margin-left:36pt;margin-top:1in;width:.7pt;height:428.85pt;z-index:251667456;mso-position-horizontal-relative:page;mso-position-vertical-relative:page" coordsize="91,5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">
                <v:shape id="Shape 3829" o:spid="_x0000_s1027" style="position:absolute;width:91;height:54461;visibility:visible;mso-wrap-style:square;v-text-anchor:top" coordsize="9144,5446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zfasYA&#10;AADdAAAADwAAAGRycy9kb3ducmV2LnhtbESPQWvCQBSE74X+h+UVetNNLWqMWcUKBbE9VA2eH9nX&#10;JCT7Ns1uTfz3XUHocZiZb5h0PZhGXKhzlWUFL+MIBHFudcWFguz0PopBOI+ssbFMCq7kYL16fEgx&#10;0bbnA12OvhABwi5BBaX3bSKly0sy6Ma2JQ7et+0M+iC7QuoO+wA3jZxE0UwarDgslNjStqS8Pv4a&#10;BV+Z7j/eaL79nJ6HTfXjo3if1Uo9Pw2bJQhPg/8P39s7reA1nizg9i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zfasYAAADdAAAADwAAAAAAAAAAAAAAAACYAgAAZHJz&#10;L2Rvd25yZXYueG1sUEsFBgAAAAAEAAQA9QAAAIsDAAAAAA==&#10;" path="m,l9144,r,5446141l,5446141,,e" fillcolor="black" stroked="f" strokeweight="0">
                  <v:stroke miterlimit="83231f" joinstyle="miter"/>
                  <v:path arrowok="t" textboxrect="0,0,9144,5446141"/>
                </v:shape>
                <w10:wrap type="square" anchorx="page" anchory="page"/>
              </v:group>
            </w:pict>
          </mc:Fallback>
        </mc:AlternateContent>
      </w:r>
      <w:r w:rsidRPr="00A67C3A">
        <w:rPr>
          <w:color w:val="auto"/>
          <w:sz w:val="26"/>
          <w:u w:val="none"/>
        </w:rPr>
        <w:t xml:space="preserve">DELETE </w:t>
      </w:r>
    </w:p>
    <w:p w:rsidR="00585033" w:rsidRPr="00A67C3A" w:rsidRDefault="00FE46D5">
      <w:pPr>
        <w:spacing w:after="0" w:line="259" w:lineRule="auto"/>
        <w:ind w:left="0" w:right="0" w:firstLine="0"/>
        <w:jc w:val="left"/>
        <w:rPr>
          <w:color w:val="auto"/>
          <w:u w:val="none"/>
        </w:rPr>
      </w:pPr>
      <w:r w:rsidRPr="00A67C3A">
        <w:rPr>
          <w:noProof/>
          <w:color w:val="auto"/>
          <w:u w:val="none"/>
        </w:rPr>
        <mc:AlternateContent>
          <mc:Choice Requires="wpg">
            <w:drawing>
              <wp:inline distT="0" distB="0" distL="0" distR="0" wp14:anchorId="43DFF8C5" wp14:editId="02577875">
                <wp:extent cx="5461445" cy="5084253"/>
                <wp:effectExtent l="0" t="0" r="0" b="0"/>
                <wp:docPr id="3064" name="Group 3064"/>
                <wp:cNvGraphicFramePr/>
                <a:graphic xmlns:a="http://schemas.openxmlformats.org/drawingml/2006/main">
                  <a:graphicData uri="http://schemas.microsoft.com/office/word/2010/wordprocessingGroup">
                    <wpg:wgp>
                      <wpg:cNvGrpSpPr/>
                      <wpg:grpSpPr>
                        <a:xfrm>
                          <a:off x="0" y="0"/>
                          <a:ext cx="5461445" cy="5084253"/>
                          <a:chOff x="0" y="0"/>
                          <a:chExt cx="5461445" cy="5084253"/>
                        </a:xfrm>
                      </wpg:grpSpPr>
                      <wps:wsp>
                        <wps:cNvPr id="290" name="Rectangle 290"/>
                        <wps:cNvSpPr/>
                        <wps:spPr>
                          <a:xfrm>
                            <a:off x="305" y="0"/>
                            <a:ext cx="42144"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291" name="Rectangle 291"/>
                        <wps:cNvSpPr/>
                        <wps:spPr>
                          <a:xfrm>
                            <a:off x="5429758" y="4941444"/>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30" name="Shape 3830"/>
                        <wps:cNvSpPr/>
                        <wps:spPr>
                          <a:xfrm>
                            <a:off x="305" y="5061840"/>
                            <a:ext cx="5429377" cy="9144"/>
                          </a:xfrm>
                          <a:custGeom>
                            <a:avLst/>
                            <a:gdLst/>
                            <a:ahLst/>
                            <a:cxnLst/>
                            <a:rect l="0" t="0" r="0" b="0"/>
                            <a:pathLst>
                              <a:path w="5429377" h="9144">
                                <a:moveTo>
                                  <a:pt x="0" y="0"/>
                                </a:moveTo>
                                <a:lnTo>
                                  <a:pt x="5429377" y="0"/>
                                </a:lnTo>
                                <a:lnTo>
                                  <a:pt x="5429377"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294" name="Picture 294"/>
                          <pic:cNvPicPr/>
                        </pic:nvPicPr>
                        <pic:blipFill>
                          <a:blip r:embed="rId40"/>
                          <a:stretch>
                            <a:fillRect/>
                          </a:stretch>
                        </pic:blipFill>
                        <pic:spPr>
                          <a:xfrm>
                            <a:off x="0" y="258826"/>
                            <a:ext cx="5428488" cy="4789932"/>
                          </a:xfrm>
                          <a:prstGeom prst="rect">
                            <a:avLst/>
                          </a:prstGeom>
                        </pic:spPr>
                      </pic:pic>
                    </wpg:wgp>
                  </a:graphicData>
                </a:graphic>
              </wp:inline>
            </w:drawing>
          </mc:Choice>
          <mc:Fallback>
            <w:pict>
              <v:group w14:anchorId="43DFF8C5" id="Group 3064" o:spid="_x0000_s1070" style="width:430.05pt;height:400.35pt;mso-position-horizontal-relative:char;mso-position-vertical-relative:line" coordsize="54614,508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tFFFABRRRQAUUUUAFFFFABRRRQAUUUUAFFFFABRRRQAUUUUAU9c/48o/+vq3/APRyVeqj&#10;rn/HlH/19W//AKOSr1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DaKKKACiiigAooooAKKKKACiiigAooooAKKKKACiiigAooooAp65/x5R/&#10;9fVv/wCjkq9VHXP+PKP/AK+rf/0clX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&#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dQtLW/sZrK+tobq2uIzHNBNGHjlQjBVlPBBHY1N04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Kevf8eMf/AF9W&#10;/wD6OSrlU9e/48Y/+vq3/wDRyVc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69/wAeMf8A19W//o5KuVT17/jxj/6+rf8A9HJVy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nr3/HjH/19W//AKOSrlU9e/48Y/8Ar6t//RyVc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">
                <v:rect id="Rectangle 290" o:spid="_x0000_s1071"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scEA&#10;AADcAAAADwAAAGRycy9kb3ducmV2LnhtbERPTYvCMBC9L/gfwgje1lQPYqtpEd1Fj7sqqLehGdti&#10;MylNtHV//eYgeHy872XWm1o8qHWVZQWTcQSCOLe64kLB8fD9OQfhPLLG2jIpeJKDLB18LDHRtuNf&#10;eux9IUIIuwQVlN43iZQuL8mgG9uGOHBX2xr0AbaF1C12IdzUchpFM2mw4tBQYkPrkvLb/m4UbOfN&#10;6ryzf11Rf122p59TvDnEXqnRsF8tQHjq/Vv8cu+0gmkc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UGLHBAAAA3AAAAA8AAAAAAAAAAAAAAAAAmAIAAGRycy9kb3du&#10;cmV2LnhtbFBLBQYAAAAABAAEAPUAAACGAw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rect id="Rectangle 291" o:spid="_x0000_s1072" style="position:absolute;left:54297;top:4941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9KsUA&#10;AADcAAAADwAAAGRycy9kb3ducmV2LnhtbESPQWvCQBSE74X+h+UJ3pqNHoqJWUVsizlaLVhvj+wz&#10;CWbfhuw2if76bqHgcZiZb5hsPZpG9NS52rKCWRSDIC6srrlU8HX8eFmAcB5ZY2OZFNzIwXr1/JRh&#10;qu3An9QffCkChF2KCirv21RKV1Rk0EW2JQ7exXYGfZBdKXWHQ4CbRs7j+FUarDksVNjStqLievgx&#10;CnaLdvOd2/tQNu/n3Wl/St6OiVdqOhk3SxCeRv8I/7dzrWCezO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L0q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30" o:spid="_x0000_s1073" style="position:absolute;left:3;top:50618;width:54293;height:91;visibility:visible;mso-wrap-style:square;v-text-anchor:top" coordsize="54293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9cAA&#10;AADdAAAADwAAAGRycy9kb3ducmV2LnhtbERPy4rCMBTdD/gP4QruxlQLg1SjiOADRMQH4vKSXNti&#10;c1OaqPXvzWLA5eG8J7PWVuJJjS8dKxj0ExDE2pmScwXn0/J3BMIHZIOVY1LwJg+zaedngplxLz7Q&#10;8xhyEUPYZ6igCKHOpPS6IIu+72riyN1cYzFE2OTSNPiK4baSwyT5kxZLjg0F1rQoSN+PD6tgu77U&#10;dr1P9flAbmlWO11ur16pXredj0EEasNX/O/eGAXpKI3745v4BOT0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1fJ9cAAAADdAAAADwAAAAAAAAAAAAAAAACYAgAAZHJzL2Rvd25y&#10;ZXYueG1sUEsFBgAAAAAEAAQA9QAAAIUDAAAAAA==&#10;" path="m,l5429377,r,9144l,9144,,e" fillcolor="#b5082e" stroked="f" strokeweight="0">
                  <v:stroke miterlimit="83231f" joinstyle="miter"/>
                  <v:path arrowok="t" textboxrect="0,0,5429377,9144"/>
                </v:shape>
                <v:shape id="Picture 294" o:spid="_x0000_s1074" type="#_x0000_t75" style="position:absolute;top:2588;width:54284;height:47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xH0LFAAAA3AAAAA8AAABkcnMvZG93bnJldi54bWxEj0FrwkAUhO+F/oflFXqru7VSNLqKLRSE&#10;iqBRz8/sMwlm36bZ1cR/7woFj8PMfMNMZp2txIUaXzrW8N5TIIgzZ0rONWzTn7chCB+QDVaOScOV&#10;PMymz08TTIxreU2XTchFhLBPUEMRQp1I6bOCLPqeq4mjd3SNxRBlk0vTYBvhtpJ9pT6lxZLjQoE1&#10;fReUnTZnq2Hg2o/zV3pI50ot9svV3++y3h20fn3p5mMQgbrwCP+3F0ZDfzSA+5l4BOT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MR9CxQAAANwAAAAPAAAAAAAAAAAAAAAA&#10;AJ8CAABkcnMvZG93bnJldi54bWxQSwUGAAAAAAQABAD3AAAAkQMAAAAA&#10;">
                  <v:imagedata r:id="rId41" o:title=""/>
                </v:shape>
                <w10:anchorlock/>
              </v:group>
            </w:pict>
          </mc:Fallback>
        </mc:AlternateContent>
      </w:r>
    </w:p>
    <w:p w:rsidR="00585033" w:rsidRPr="00A67C3A" w:rsidRDefault="00FE46D5">
      <w:pPr>
        <w:spacing w:after="224"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70B4E0A4" wp14:editId="661AE000">
                <wp:extent cx="5481257" cy="3180777"/>
                <wp:effectExtent l="0" t="0" r="0" b="0"/>
                <wp:docPr id="3093" name="Group 3093"/>
                <wp:cNvGraphicFramePr/>
                <a:graphic xmlns:a="http://schemas.openxmlformats.org/drawingml/2006/main">
                  <a:graphicData uri="http://schemas.microsoft.com/office/word/2010/wordprocessingGroup">
                    <wpg:wgp>
                      <wpg:cNvGrpSpPr/>
                      <wpg:grpSpPr>
                        <a:xfrm>
                          <a:off x="0" y="0"/>
                          <a:ext cx="5481257" cy="3180777"/>
                          <a:chOff x="0" y="0"/>
                          <a:chExt cx="5481257" cy="3180777"/>
                        </a:xfrm>
                      </wpg:grpSpPr>
                      <wps:wsp>
                        <wps:cNvPr id="307" name="Rectangle 307"/>
                        <wps:cNvSpPr/>
                        <wps:spPr>
                          <a:xfrm>
                            <a:off x="5449570" y="3037967"/>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31" name="Shape 3831"/>
                        <wps:cNvSpPr/>
                        <wps:spPr>
                          <a:xfrm>
                            <a:off x="305" y="3158363"/>
                            <a:ext cx="5449189" cy="9144"/>
                          </a:xfrm>
                          <a:custGeom>
                            <a:avLst/>
                            <a:gdLst/>
                            <a:ahLst/>
                            <a:cxnLst/>
                            <a:rect l="0" t="0" r="0" b="0"/>
                            <a:pathLst>
                              <a:path w="5449189" h="9144">
                                <a:moveTo>
                                  <a:pt x="0" y="0"/>
                                </a:moveTo>
                                <a:lnTo>
                                  <a:pt x="5449189" y="0"/>
                                </a:lnTo>
                                <a:lnTo>
                                  <a:pt x="5449189"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312" name="Picture 312"/>
                          <pic:cNvPicPr/>
                        </pic:nvPicPr>
                        <pic:blipFill>
                          <a:blip r:embed="rId42"/>
                          <a:stretch>
                            <a:fillRect/>
                          </a:stretch>
                        </pic:blipFill>
                        <pic:spPr>
                          <a:xfrm>
                            <a:off x="0" y="0"/>
                            <a:ext cx="5448300" cy="3144012"/>
                          </a:xfrm>
                          <a:prstGeom prst="rect">
                            <a:avLst/>
                          </a:prstGeom>
                        </pic:spPr>
                      </pic:pic>
                    </wpg:wgp>
                  </a:graphicData>
                </a:graphic>
              </wp:inline>
            </w:drawing>
          </mc:Choice>
          <mc:Fallback>
            <w:pict>
              <v:group w14:anchorId="70B4E0A4" id="Group 3093" o:spid="_x0000_s1075" style="width:431.6pt;height:250.45pt;mso-position-horizontal-relative:char;mso-position-vertical-relative:line" coordsize="54812,31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">
                <v:rect id="Rectangle 307" o:spid="_x0000_s1076" style="position:absolute;left:54495;top:3037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31" o:spid="_x0000_s1077" style="position:absolute;left:3;top:31583;width:54491;height:92;visibility:visible;mso-wrap-style:square;v-text-anchor:top" coordsize="54491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s9sgA&#10;AADdAAAADwAAAGRycy9kb3ducmV2LnhtbESPzU7DMBCE70i8g7VI3KgT+qM01K1oBVIPPZTAocdV&#10;vMSBeJ3GJk3fvq5UieNoZr7RLFaDbURPna8dK0hHCQji0umaKwVfn+9PGQgfkDU2jknBmTyslvd3&#10;C8y1O/EH9UWoRISwz1GBCaHNpfSlIYt+5Fri6H27zmKIsquk7vAU4baRz0kykxZrjgsGW9oYKn+L&#10;P6tgXmzffvqpKdLN4TjLvN7tJ+udUo8Pw+sLiEBD+A/f2lutYJyNU7i+iU9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Wz2yAAAAN0AAAAPAAAAAAAAAAAAAAAAAJgCAABk&#10;cnMvZG93bnJldi54bWxQSwUGAAAAAAQABAD1AAAAjQMAAAAA&#10;" path="m,l5449189,r,9144l,9144,,e" fillcolor="#b5082e" stroked="f" strokeweight="0">
                  <v:stroke miterlimit="83231f" joinstyle="miter"/>
                  <v:path arrowok="t" textboxrect="0,0,5449189,9144"/>
                </v:shape>
                <v:shape id="Picture 312" o:spid="_x0000_s1078" type="#_x0000_t75" style="position:absolute;width:54483;height:31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yLXFAAAA3AAAAA8AAABkcnMvZG93bnJldi54bWxEj0FrwkAUhO9C/8PyhF5C3WhBYuoqRZC2&#10;l9JEwesj+8wGs29Ddk3Sf98tFHocZuYbZrufbCsG6n3jWMFykYIgrpxuuFZwPh2fMhA+IGtsHZOC&#10;b/Kw3z3MtphrN3JBQxlqESHsc1RgQuhyKX1lyKJfuI44elfXWwxR9rXUPY4Rblu5StO1tNhwXDDY&#10;0cFQdSvvVsGmSJmTJPs0m9vxjS4fg7x8SaUe59PrC4hAU/gP/7XftYLn5Qp+z8QjIH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V8i1xQAAANwAAAAPAAAAAAAAAAAAAAAA&#10;AJ8CAABkcnMvZG93bnJldi54bWxQSwUGAAAAAAQABAD3AAAAkQMAAAAA&#10;">
                  <v:imagedata r:id="rId43" o:title=""/>
                </v:shape>
                <w10:anchorlock/>
              </v:group>
            </w:pict>
          </mc:Fallback>
        </mc:AlternateContent>
      </w:r>
    </w:p>
    <w:p w:rsidR="00585033" w:rsidRPr="00A67C3A" w:rsidRDefault="00FE46D5">
      <w:pPr>
        <w:spacing w:after="0" w:line="259" w:lineRule="auto"/>
        <w:ind w:left="0" w:right="0" w:firstLine="0"/>
        <w:rPr>
          <w:color w:val="auto"/>
          <w:u w:val="none"/>
        </w:rPr>
      </w:pPr>
      <w:r w:rsidRPr="00A67C3A">
        <w:rPr>
          <w:noProof/>
          <w:color w:val="auto"/>
          <w:u w:val="none"/>
        </w:rPr>
        <mc:AlternateContent>
          <mc:Choice Requires="wpg">
            <w:drawing>
              <wp:anchor distT="0" distB="0" distL="114300" distR="114300" simplePos="0" relativeHeight="251668480" behindDoc="0" locked="0" layoutInCell="1" allowOverlap="1" wp14:anchorId="30104A79" wp14:editId="7C05E210">
                <wp:simplePos x="0" y="0"/>
                <wp:positionH relativeFrom="page">
                  <wp:posOffset>457200</wp:posOffset>
                </wp:positionH>
                <wp:positionV relativeFrom="page">
                  <wp:posOffset>914400</wp:posOffset>
                </wp:positionV>
                <wp:extent cx="9144" cy="3583559"/>
                <wp:effectExtent l="0" t="0" r="0" b="0"/>
                <wp:wrapTopAndBottom/>
                <wp:docPr id="3094" name="Group 3094"/>
                <wp:cNvGraphicFramePr/>
                <a:graphic xmlns:a="http://schemas.openxmlformats.org/drawingml/2006/main">
                  <a:graphicData uri="http://schemas.microsoft.com/office/word/2010/wordprocessingGroup">
                    <wpg:wgp>
                      <wpg:cNvGrpSpPr/>
                      <wpg:grpSpPr>
                        <a:xfrm>
                          <a:off x="0" y="0"/>
                          <a:ext cx="9144" cy="3583559"/>
                          <a:chOff x="0" y="0"/>
                          <a:chExt cx="9144" cy="3583559"/>
                        </a:xfrm>
                      </wpg:grpSpPr>
                      <wps:wsp>
                        <wps:cNvPr id="3832" name="Shape 3832"/>
                        <wps:cNvSpPr/>
                        <wps:spPr>
                          <a:xfrm>
                            <a:off x="0" y="0"/>
                            <a:ext cx="9144" cy="3583559"/>
                          </a:xfrm>
                          <a:custGeom>
                            <a:avLst/>
                            <a:gdLst/>
                            <a:ahLst/>
                            <a:cxnLst/>
                            <a:rect l="0" t="0" r="0" b="0"/>
                            <a:pathLst>
                              <a:path w="9144" h="3583559">
                                <a:moveTo>
                                  <a:pt x="0" y="0"/>
                                </a:moveTo>
                                <a:lnTo>
                                  <a:pt x="9144" y="0"/>
                                </a:lnTo>
                                <a:lnTo>
                                  <a:pt x="9144" y="3583559"/>
                                </a:lnTo>
                                <a:lnTo>
                                  <a:pt x="0" y="35835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AEA1E7" id="Group 3094" o:spid="_x0000_s1026" style="position:absolute;margin-left:36pt;margin-top:1in;width:.7pt;height:282.15pt;z-index:251668480;mso-position-horizontal-relative:page;mso-position-vertical-relative:page" coordsize="91,35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">
                <v:shape id="Shape 3832" o:spid="_x0000_s1027" style="position:absolute;width:91;height:35835;visibility:visible;mso-wrap-style:square;v-text-anchor:top" coordsize="9144,3583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thMYA&#10;AADdAAAADwAAAGRycy9kb3ducmV2LnhtbESP3WrCQBSE7wt9h+UUvCm6UaFo6ioqKuIP+PcAh+xp&#10;kjZ7NmRXTd7eFQpeDjPzDTOa1KYQN6pcbllBtxOBIE6szjlVcDkv2wMQziNrLCyTgoYcTMbvbyOM&#10;tb3zkW4nn4oAYRejgsz7MpbSJRkZdB1bEgfvx1YGfZBVKnWF9wA3hexF0Zc0mHNYyLCkeUbJ3+lq&#10;FCymh/WsGaaN3a52+/zzF7tDuVGq9VFPv0F4qv0r/N9eawX9Qb8HzzfhCc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LthMYAAADdAAAADwAAAAAAAAAAAAAAAACYAgAAZHJz&#10;L2Rvd25yZXYueG1sUEsFBgAAAAAEAAQA9QAAAIsDAAAAAA==&#10;" path="m,l9144,r,3583559l,3583559,,e" fillcolor="black" stroked="f" strokeweight="0">
                  <v:stroke miterlimit="83231f" joinstyle="miter"/>
                  <v:path arrowok="t" textboxrect="0,0,9144,3583559"/>
                </v:shape>
                <w10:wrap type="topAndBottom" anchorx="page" anchory="page"/>
              </v:group>
            </w:pict>
          </mc:Fallback>
        </mc:AlternateContent>
      </w:r>
      <w:r w:rsidRPr="00A67C3A">
        <w:rPr>
          <w:color w:val="auto"/>
          <w:u w:val="none"/>
        </w:rPr>
        <w:t xml:space="preserve"> </w:t>
      </w:r>
      <w:r w:rsidRPr="00A67C3A">
        <w:rPr>
          <w:color w:val="auto"/>
          <w:u w:val="none"/>
        </w:rPr>
        <w:tab/>
        <w:t xml:space="preserve"> </w:t>
      </w:r>
      <w:r w:rsidRPr="00A67C3A">
        <w:rPr>
          <w:color w:val="auto"/>
          <w:u w:val="none"/>
        </w:rPr>
        <w:br w:type="page"/>
      </w:r>
    </w:p>
    <w:p w:rsidR="00585033" w:rsidRPr="00A67C3A" w:rsidRDefault="00A67C3A">
      <w:pPr>
        <w:spacing w:after="0" w:line="259" w:lineRule="auto"/>
        <w:ind w:left="-5" w:right="0"/>
        <w:jc w:val="left"/>
        <w:rPr>
          <w:color w:val="auto"/>
          <w:u w:val="none"/>
        </w:rPr>
      </w:pPr>
      <w:r>
        <w:rPr>
          <w:color w:val="auto"/>
          <w:sz w:val="32"/>
          <w:u w:val="none"/>
        </w:rPr>
        <w:lastRenderedPageBreak/>
        <w:t xml:space="preserve">Trick </w:t>
      </w:r>
      <w:r w:rsidR="00FE46D5" w:rsidRPr="00A67C3A">
        <w:rPr>
          <w:color w:val="auto"/>
          <w:sz w:val="32"/>
          <w:u w:val="none"/>
        </w:rPr>
        <w:t xml:space="preserve">Handler: </w:t>
      </w:r>
    </w:p>
    <w:p w:rsidR="00585033" w:rsidRPr="00A67C3A" w:rsidRDefault="00FE46D5">
      <w:pPr>
        <w:spacing w:after="0"/>
        <w:ind w:left="-5"/>
        <w:rPr>
          <w:color w:val="auto"/>
          <w:u w:val="none"/>
        </w:rPr>
      </w:pPr>
      <w:r w:rsidRPr="00A67C3A">
        <w:rPr>
          <w:noProof/>
          <w:color w:val="auto"/>
          <w:u w:val="none"/>
        </w:rPr>
        <mc:AlternateContent>
          <mc:Choice Requires="wpg">
            <w:drawing>
              <wp:anchor distT="0" distB="0" distL="114300" distR="114300" simplePos="0" relativeHeight="251669504" behindDoc="0" locked="0" layoutInCell="1" allowOverlap="1" wp14:anchorId="08BE856A" wp14:editId="1010E1E4">
                <wp:simplePos x="0" y="0"/>
                <wp:positionH relativeFrom="page">
                  <wp:posOffset>457200</wp:posOffset>
                </wp:positionH>
                <wp:positionV relativeFrom="page">
                  <wp:posOffset>914400</wp:posOffset>
                </wp:positionV>
                <wp:extent cx="9144" cy="5261737"/>
                <wp:effectExtent l="0" t="0" r="0" b="0"/>
                <wp:wrapSquare wrapText="bothSides"/>
                <wp:docPr id="3114" name="Group 3114"/>
                <wp:cNvGraphicFramePr/>
                <a:graphic xmlns:a="http://schemas.openxmlformats.org/drawingml/2006/main">
                  <a:graphicData uri="http://schemas.microsoft.com/office/word/2010/wordprocessingGroup">
                    <wpg:wgp>
                      <wpg:cNvGrpSpPr/>
                      <wpg:grpSpPr>
                        <a:xfrm>
                          <a:off x="0" y="0"/>
                          <a:ext cx="9144" cy="5261737"/>
                          <a:chOff x="0" y="0"/>
                          <a:chExt cx="9144" cy="5261737"/>
                        </a:xfrm>
                      </wpg:grpSpPr>
                      <wps:wsp>
                        <wps:cNvPr id="3833" name="Shape 3833"/>
                        <wps:cNvSpPr/>
                        <wps:spPr>
                          <a:xfrm>
                            <a:off x="0" y="0"/>
                            <a:ext cx="9144" cy="5261737"/>
                          </a:xfrm>
                          <a:custGeom>
                            <a:avLst/>
                            <a:gdLst/>
                            <a:ahLst/>
                            <a:cxnLst/>
                            <a:rect l="0" t="0" r="0" b="0"/>
                            <a:pathLst>
                              <a:path w="9144" h="5261737">
                                <a:moveTo>
                                  <a:pt x="0" y="0"/>
                                </a:moveTo>
                                <a:lnTo>
                                  <a:pt x="9144" y="0"/>
                                </a:lnTo>
                                <a:lnTo>
                                  <a:pt x="9144" y="5261737"/>
                                </a:lnTo>
                                <a:lnTo>
                                  <a:pt x="0" y="52617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FDE618" id="Group 3114" o:spid="_x0000_s1026" style="position:absolute;margin-left:36pt;margin-top:1in;width:.7pt;height:414.3pt;z-index:251669504;mso-position-horizontal-relative:page;mso-position-vertical-relative:page" coordsize="91,5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">
                <v:shape id="Shape 3833" o:spid="_x0000_s1027" style="position:absolute;width:91;height:52617;visibility:visible;mso-wrap-style:square;v-text-anchor:top" coordsize="9144,5261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nlMIA&#10;AADdAAAADwAAAGRycy9kb3ducmV2LnhtbESPT4vCMBTE7wt+h/AEb2tiCyLVKCIIXv1z2OOzebbF&#10;5qUmUauf3iws7HGYmd8wi1VvW/EgHxrHGiZjBYK4dKbhSsPpuP2egQgR2WDrmDS8KMBqOfhaYGHc&#10;k/f0OMRKJAiHAjXUMXaFlKGsyWIYu444eRfnLcYkfSWNx2eC21ZmSk2lxYbTQo0dbWoqr4e71bBT&#10;W/lT5d35fVPhlE0z2fvJRevRsF/PQUTq43/4r70zGvJZnsPvm/QE5P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SeUwgAAAN0AAAAPAAAAAAAAAAAAAAAAAJgCAABkcnMvZG93&#10;bnJldi54bWxQSwUGAAAAAAQABAD1AAAAhwMAAAAA&#10;" path="m,l9144,r,5261737l,5261737,,e" fillcolor="black" stroked="f" strokeweight="0">
                  <v:stroke miterlimit="83231f" joinstyle="miter"/>
                  <v:path arrowok="t" textboxrect="0,0,9144,5261737"/>
                </v:shape>
                <w10:wrap type="square" anchorx="page" anchory="page"/>
              </v:group>
            </w:pict>
          </mc:Fallback>
        </mc:AlternateContent>
      </w:r>
      <w:r w:rsidR="00A67C3A">
        <w:rPr>
          <w:color w:val="auto"/>
          <w:u w:val="none"/>
        </w:rPr>
        <w:t>This</w:t>
      </w:r>
      <w:r w:rsidRPr="00A67C3A">
        <w:rPr>
          <w:color w:val="auto"/>
          <w:u w:val="none"/>
        </w:rPr>
        <w:t xml:space="preserve"> handler redirects the user to one of 5 random webpages no matter what they ask for in a GET request. </w:t>
      </w:r>
    </w:p>
    <w:p w:rsidR="00585033" w:rsidRPr="00A67C3A" w:rsidRDefault="00FE46D5">
      <w:pPr>
        <w:spacing w:after="0" w:line="259" w:lineRule="auto"/>
        <w:ind w:left="0" w:right="0" w:firstLine="0"/>
        <w:jc w:val="left"/>
        <w:rPr>
          <w:color w:val="auto"/>
          <w:u w:val="none"/>
        </w:rPr>
      </w:pPr>
      <w:r w:rsidRPr="00A67C3A">
        <w:rPr>
          <w:noProof/>
          <w:color w:val="auto"/>
          <w:u w:val="none"/>
        </w:rPr>
        <mc:AlternateContent>
          <mc:Choice Requires="wpg">
            <w:drawing>
              <wp:inline distT="0" distB="0" distL="0" distR="0" wp14:anchorId="72B6AC03" wp14:editId="64F1D42B">
                <wp:extent cx="5642802" cy="4374068"/>
                <wp:effectExtent l="0" t="0" r="0" b="0"/>
                <wp:docPr id="3113" name="Group 3113"/>
                <wp:cNvGraphicFramePr/>
                <a:graphic xmlns:a="http://schemas.openxmlformats.org/drawingml/2006/main">
                  <a:graphicData uri="http://schemas.microsoft.com/office/word/2010/wordprocessingGroup">
                    <wpg:wgp>
                      <wpg:cNvGrpSpPr/>
                      <wpg:grpSpPr>
                        <a:xfrm>
                          <a:off x="0" y="0"/>
                          <a:ext cx="5642802" cy="4374068"/>
                          <a:chOff x="0" y="0"/>
                          <a:chExt cx="5642802" cy="4374068"/>
                        </a:xfrm>
                      </wpg:grpSpPr>
                      <wps:wsp>
                        <wps:cNvPr id="3104" name="Rectangle 3104"/>
                        <wps:cNvSpPr/>
                        <wps:spPr>
                          <a:xfrm>
                            <a:off x="305" y="0"/>
                            <a:ext cx="752385" cy="222969"/>
                          </a:xfrm>
                          <a:prstGeom prst="rect">
                            <a:avLst/>
                          </a:prstGeom>
                          <a:ln>
                            <a:noFill/>
                          </a:ln>
                        </wps:spPr>
                        <wps:txbx>
                          <w:txbxContent>
                            <w:p w:rsidR="00585033" w:rsidRPr="00A67C3A" w:rsidRDefault="00FE46D5">
                              <w:pPr>
                                <w:spacing w:after="160" w:line="259" w:lineRule="auto"/>
                                <w:ind w:left="0" w:right="0" w:firstLine="0"/>
                                <w:jc w:val="left"/>
                                <w:rPr>
                                  <w:color w:val="auto"/>
                                  <w:u w:val="none"/>
                                </w:rPr>
                              </w:pPr>
                              <w:r w:rsidRPr="00A67C3A">
                                <w:rPr>
                                  <w:color w:val="auto"/>
                                  <w:sz w:val="26"/>
                                  <w:u w:val="none"/>
                                </w:rPr>
                                <w:t>Page #1:</w:t>
                              </w:r>
                            </w:p>
                          </w:txbxContent>
                        </wps:txbx>
                        <wps:bodyPr horzOverflow="overflow" vert="horz" lIns="0" tIns="0" rIns="0" bIns="0" rtlCol="0">
                          <a:noAutofit/>
                        </wps:bodyPr>
                      </wps:wsp>
                      <wps:wsp>
                        <wps:cNvPr id="3107" name="Rectangle 3107"/>
                        <wps:cNvSpPr/>
                        <wps:spPr>
                          <a:xfrm>
                            <a:off x="567182" y="0"/>
                            <a:ext cx="49473" cy="222969"/>
                          </a:xfrm>
                          <a:prstGeom prst="rect">
                            <a:avLst/>
                          </a:prstGeom>
                          <a:ln>
                            <a:noFill/>
                          </a:ln>
                        </wps:spPr>
                        <wps:txbx>
                          <w:txbxContent>
                            <w:p w:rsidR="00585033" w:rsidRDefault="00FE46D5">
                              <w:pPr>
                                <w:spacing w:after="160" w:line="259" w:lineRule="auto"/>
                                <w:ind w:left="0" w:right="0" w:firstLine="0"/>
                                <w:jc w:val="left"/>
                              </w:pPr>
                              <w:r>
                                <w:rPr>
                                  <w:sz w:val="26"/>
                                  <w:u w:val="none" w:color="000000"/>
                                </w:rPr>
                                <w:t xml:space="preserve"> </w:t>
                              </w:r>
                            </w:p>
                          </w:txbxContent>
                        </wps:txbx>
                        <wps:bodyPr horzOverflow="overflow" vert="horz" lIns="0" tIns="0" rIns="0" bIns="0" rtlCol="0">
                          <a:noAutofit/>
                        </wps:bodyPr>
                      </wps:wsp>
                      <wps:wsp>
                        <wps:cNvPr id="336" name="Rectangle 336"/>
                        <wps:cNvSpPr/>
                        <wps:spPr>
                          <a:xfrm>
                            <a:off x="5611114" y="4231259"/>
                            <a:ext cx="42144"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34" name="Shape 3834"/>
                        <wps:cNvSpPr/>
                        <wps:spPr>
                          <a:xfrm>
                            <a:off x="305" y="4351654"/>
                            <a:ext cx="5610734" cy="9144"/>
                          </a:xfrm>
                          <a:custGeom>
                            <a:avLst/>
                            <a:gdLst/>
                            <a:ahLst/>
                            <a:cxnLst/>
                            <a:rect l="0" t="0" r="0" b="0"/>
                            <a:pathLst>
                              <a:path w="5610734" h="9144">
                                <a:moveTo>
                                  <a:pt x="0" y="0"/>
                                </a:moveTo>
                                <a:lnTo>
                                  <a:pt x="5610734" y="0"/>
                                </a:lnTo>
                                <a:lnTo>
                                  <a:pt x="5610734"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339" name="Picture 339"/>
                          <pic:cNvPicPr/>
                        </pic:nvPicPr>
                        <pic:blipFill>
                          <a:blip r:embed="rId44"/>
                          <a:stretch>
                            <a:fillRect/>
                          </a:stretch>
                        </pic:blipFill>
                        <pic:spPr>
                          <a:xfrm>
                            <a:off x="0" y="184150"/>
                            <a:ext cx="5609844" cy="4146804"/>
                          </a:xfrm>
                          <a:prstGeom prst="rect">
                            <a:avLst/>
                          </a:prstGeom>
                        </pic:spPr>
                      </pic:pic>
                    </wpg:wgp>
                  </a:graphicData>
                </a:graphic>
              </wp:inline>
            </w:drawing>
          </mc:Choice>
          <mc:Fallback>
            <w:pict>
              <v:group w14:anchorId="72B6AC03" id="Group 3113" o:spid="_x0000_s1079" style="width:444.3pt;height:344.4pt;mso-position-horizontal-relative:char;mso-position-vertical-relative:line" coordsize="56428,437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&#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">
                <v:rect id="Rectangle 3104" o:spid="_x0000_s1080" style="position:absolute;left:3;width:7523;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585033" w:rsidRPr="00A67C3A" w:rsidRDefault="00FE46D5">
                        <w:pPr>
                          <w:spacing w:after="160" w:line="259" w:lineRule="auto"/>
                          <w:ind w:left="0" w:right="0" w:firstLine="0"/>
                          <w:jc w:val="left"/>
                          <w:rPr>
                            <w:color w:val="auto"/>
                            <w:u w:val="none"/>
                          </w:rPr>
                        </w:pPr>
                        <w:r w:rsidRPr="00A67C3A">
                          <w:rPr>
                            <w:color w:val="auto"/>
                            <w:sz w:val="26"/>
                            <w:u w:val="none"/>
                          </w:rPr>
                          <w:t>Page #1:</w:t>
                        </w:r>
                      </w:p>
                    </w:txbxContent>
                  </v:textbox>
                </v:rect>
                <v:rect id="Rectangle 3107" o:spid="_x0000_s1081" style="position:absolute;left:5671;width:495;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585033" w:rsidRDefault="00FE46D5">
                        <w:pPr>
                          <w:spacing w:after="160" w:line="259" w:lineRule="auto"/>
                          <w:ind w:left="0" w:right="0" w:firstLine="0"/>
                          <w:jc w:val="left"/>
                        </w:pPr>
                        <w:r>
                          <w:rPr>
                            <w:sz w:val="26"/>
                            <w:u w:val="none" w:color="000000"/>
                          </w:rPr>
                          <w:t xml:space="preserve"> </w:t>
                        </w:r>
                      </w:p>
                    </w:txbxContent>
                  </v:textbox>
                </v:rect>
                <v:rect id="Rectangle 336" o:spid="_x0000_s1082" style="position:absolute;left:56111;top:4231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1+cQA&#10;AADcAAAADwAAAGRycy9kb3ducmV2LnhtbESPT4vCMBTE74LfITxhb5qqI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dfnEAAAA3AAAAA8AAAAAAAAAAAAAAAAAmAIAAGRycy9k&#10;b3ducmV2LnhtbFBLBQYAAAAABAAEAPUAAACJAw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34" o:spid="_x0000_s1083" style="position:absolute;left:3;top:43516;width:56107;height:91;visibility:visible;mso-wrap-style:square;v-text-anchor:top" coordsize="56107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EOccA&#10;AADdAAAADwAAAGRycy9kb3ducmV2LnhtbESPQWvCQBSE74L/YXlCL1I3NkU0uoqUFkUEaZRCb8/s&#10;Mwlm34bsVuO/d4WCx2FmvmFmi9ZU4kKNKy0rGA4iEMSZ1SXnCg77r9cxCOeRNVaWScGNHCzm3c4M&#10;E22v/E2X1OciQNglqKDwvk6kdFlBBt3A1sTBO9nGoA+yyaVu8BrgppJvUTSSBksOCwXW9FFQdk7/&#10;jIJcrrb94+78eYpH6cTQT33YmF+lXnrtcgrCU+uf4f/2WiuIx/E7PN6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qRDnHAAAA3QAAAA8AAAAAAAAAAAAAAAAAmAIAAGRy&#10;cy9kb3ducmV2LnhtbFBLBQYAAAAABAAEAPUAAACMAwAAAAA=&#10;" path="m,l5610734,r,9144l,9144,,e" fillcolor="#b5082e" stroked="f" strokeweight="0">
                  <v:stroke miterlimit="83231f" joinstyle="miter"/>
                  <v:path arrowok="t" textboxrect="0,0,5610734,9144"/>
                </v:shape>
                <v:shape id="Picture 339" o:spid="_x0000_s1084" type="#_x0000_t75" style="position:absolute;top:1841;width:56098;height:41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yzo3GAAAA3AAAAA8AAABkcnMvZG93bnJldi54bWxEj1trwkAUhN+F/oflFHwR3XihaOoq4oXm&#10;TbQiPh6zp0kwezZk15j++25B8HGYmW+Y+bI1pWiodoVlBcNBBII4tbrgTMHpe9efgnAeWWNpmRT8&#10;koPl4q0zx1jbBx+oOfpMBAi7GBXk3lexlC7NyaAb2Io4eD+2NuiDrDOpa3wEuCnlKIo+pMGCw0KO&#10;Fa1zSm/Hu1HQu18221Uz2UfJ6Fqcvzg5DC9Wqe57u/oE4an1r/CznWgF4/EM/s+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3LOjcYAAADcAAAADwAAAAAAAAAAAAAA&#10;AACfAgAAZHJzL2Rvd25yZXYueG1sUEsFBgAAAAAEAAQA9wAAAJIDAAAAAA==&#10;">
                  <v:imagedata r:id="rId45" o:title=""/>
                </v:shape>
                <w10:anchorlock/>
              </v:group>
            </w:pict>
          </mc:Fallback>
        </mc:AlternateContent>
      </w:r>
    </w:p>
    <w:p w:rsidR="00585033" w:rsidRPr="00A67C3A" w:rsidRDefault="00FE46D5">
      <w:pPr>
        <w:spacing w:after="3" w:line="259" w:lineRule="auto"/>
        <w:ind w:left="-5" w:right="0"/>
        <w:jc w:val="left"/>
        <w:rPr>
          <w:color w:val="auto"/>
          <w:u w:val="none"/>
        </w:rPr>
      </w:pPr>
      <w:r w:rsidRPr="00A67C3A">
        <w:rPr>
          <w:noProof/>
          <w:color w:val="auto"/>
          <w:u w:val="none"/>
        </w:rPr>
        <mc:AlternateContent>
          <mc:Choice Requires="wpg">
            <w:drawing>
              <wp:anchor distT="0" distB="0" distL="114300" distR="114300" simplePos="0" relativeHeight="251670528" behindDoc="0" locked="0" layoutInCell="1" allowOverlap="1" wp14:anchorId="2C6550CF" wp14:editId="45D9F136">
                <wp:simplePos x="0" y="0"/>
                <wp:positionH relativeFrom="page">
                  <wp:posOffset>457200</wp:posOffset>
                </wp:positionH>
                <wp:positionV relativeFrom="page">
                  <wp:posOffset>914400</wp:posOffset>
                </wp:positionV>
                <wp:extent cx="9144" cy="5403469"/>
                <wp:effectExtent l="0" t="0" r="0" b="0"/>
                <wp:wrapSquare wrapText="bothSides"/>
                <wp:docPr id="3312" name="Group 3312"/>
                <wp:cNvGraphicFramePr/>
                <a:graphic xmlns:a="http://schemas.openxmlformats.org/drawingml/2006/main">
                  <a:graphicData uri="http://schemas.microsoft.com/office/word/2010/wordprocessingGroup">
                    <wpg:wgp>
                      <wpg:cNvGrpSpPr/>
                      <wpg:grpSpPr>
                        <a:xfrm>
                          <a:off x="0" y="0"/>
                          <a:ext cx="9144" cy="5403469"/>
                          <a:chOff x="0" y="0"/>
                          <a:chExt cx="9144" cy="5403469"/>
                        </a:xfrm>
                      </wpg:grpSpPr>
                      <wps:wsp>
                        <wps:cNvPr id="3835" name="Shape 3835"/>
                        <wps:cNvSpPr/>
                        <wps:spPr>
                          <a:xfrm>
                            <a:off x="0" y="0"/>
                            <a:ext cx="9144" cy="5403469"/>
                          </a:xfrm>
                          <a:custGeom>
                            <a:avLst/>
                            <a:gdLst/>
                            <a:ahLst/>
                            <a:cxnLst/>
                            <a:rect l="0" t="0" r="0" b="0"/>
                            <a:pathLst>
                              <a:path w="9144" h="5403469">
                                <a:moveTo>
                                  <a:pt x="0" y="0"/>
                                </a:moveTo>
                                <a:lnTo>
                                  <a:pt x="9144" y="0"/>
                                </a:lnTo>
                                <a:lnTo>
                                  <a:pt x="9144" y="5403469"/>
                                </a:lnTo>
                                <a:lnTo>
                                  <a:pt x="0" y="54034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6DA80F" id="Group 3312" o:spid="_x0000_s1026" style="position:absolute;margin-left:36pt;margin-top:1in;width:.7pt;height:425.45pt;z-index:251670528;mso-position-horizontal-relative:page;mso-position-vertical-relative:page" coordsize="91,54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">
                <v:shape id="Shape 3835" o:spid="_x0000_s1027" style="position:absolute;width:91;height:54034;visibility:visible;mso-wrap-style:square;v-text-anchor:top" coordsize="9144,5403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ZVOsUA&#10;AADdAAAADwAAAGRycy9kb3ducmV2LnhtbESPQWsCMRSE7wX/Q3iCt5pYqchqFBGEehGqLXp8bJ67&#10;i5uX3U002/76plDocZiZb5jlure1eFDnK8caJmMFgjh3puJCw8dp9zwH4QOywdoxafgiD+vV4GmJ&#10;mXGR3+lxDIVIEPYZaihDaDIpfV6SRT92DXHyrq6zGJLsCmk6jAlua/mi1ExarDgtlNjQtqT8drxb&#10;DafPKCm/zA4q2ja2++/2rHat1qNhv1mACNSH//Bf+81omM6nr/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lU6xQAAAN0AAAAPAAAAAAAAAAAAAAAAAJgCAABkcnMv&#10;ZG93bnJldi54bWxQSwUGAAAAAAQABAD1AAAAigMAAAAA&#10;" path="m,l9144,r,5403469l,5403469,,e" fillcolor="black" stroked="f" strokeweight="0">
                  <v:stroke miterlimit="83231f" joinstyle="miter"/>
                  <v:path arrowok="t" textboxrect="0,0,9144,5403469"/>
                </v:shape>
                <w10:wrap type="square" anchorx="page" anchory="page"/>
              </v:group>
            </w:pict>
          </mc:Fallback>
        </mc:AlternateContent>
      </w:r>
      <w:r w:rsidRPr="00A67C3A">
        <w:rPr>
          <w:color w:val="auto"/>
          <w:sz w:val="26"/>
          <w:u w:val="none"/>
        </w:rPr>
        <w:t xml:space="preserve">Page #2:  </w:t>
      </w:r>
    </w:p>
    <w:p w:rsidR="00585033" w:rsidRPr="00A67C3A" w:rsidRDefault="00FE46D5">
      <w:pPr>
        <w:spacing w:after="118"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5507808E" wp14:editId="1BDB9C8F">
                <wp:extent cx="6190856" cy="4868297"/>
                <wp:effectExtent l="0" t="0" r="0" b="0"/>
                <wp:docPr id="3311" name="Group 3311"/>
                <wp:cNvGraphicFramePr/>
                <a:graphic xmlns:a="http://schemas.openxmlformats.org/drawingml/2006/main">
                  <a:graphicData uri="http://schemas.microsoft.com/office/word/2010/wordprocessingGroup">
                    <wpg:wgp>
                      <wpg:cNvGrpSpPr/>
                      <wpg:grpSpPr>
                        <a:xfrm>
                          <a:off x="0" y="0"/>
                          <a:ext cx="6190856" cy="4868297"/>
                          <a:chOff x="0" y="0"/>
                          <a:chExt cx="6190856" cy="4868297"/>
                        </a:xfrm>
                      </wpg:grpSpPr>
                      <wps:wsp>
                        <wps:cNvPr id="356" name="Rectangle 356"/>
                        <wps:cNvSpPr/>
                        <wps:spPr>
                          <a:xfrm>
                            <a:off x="305" y="0"/>
                            <a:ext cx="49473" cy="222969"/>
                          </a:xfrm>
                          <a:prstGeom prst="rect">
                            <a:avLst/>
                          </a:prstGeom>
                          <a:ln>
                            <a:noFill/>
                          </a:ln>
                        </wps:spPr>
                        <wps:txbx>
                          <w:txbxContent>
                            <w:p w:rsidR="00585033" w:rsidRDefault="00FE46D5">
                              <w:pPr>
                                <w:spacing w:after="160" w:line="259" w:lineRule="auto"/>
                                <w:ind w:left="0" w:right="0" w:firstLine="0"/>
                                <w:jc w:val="left"/>
                              </w:pPr>
                              <w:r>
                                <w:rPr>
                                  <w:sz w:val="26"/>
                                  <w:u w:val="none" w:color="000000"/>
                                </w:rPr>
                                <w:t xml:space="preserve"> </w:t>
                              </w:r>
                            </w:p>
                          </w:txbxContent>
                        </wps:txbx>
                        <wps:bodyPr horzOverflow="overflow" vert="horz" lIns="0" tIns="0" rIns="0" bIns="0" rtlCol="0">
                          <a:noAutofit/>
                        </wps:bodyPr>
                      </wps:wsp>
                      <wps:wsp>
                        <wps:cNvPr id="357" name="Rectangle 357"/>
                        <wps:cNvSpPr/>
                        <wps:spPr>
                          <a:xfrm>
                            <a:off x="305" y="242315"/>
                            <a:ext cx="49473" cy="222969"/>
                          </a:xfrm>
                          <a:prstGeom prst="rect">
                            <a:avLst/>
                          </a:prstGeom>
                          <a:ln>
                            <a:noFill/>
                          </a:ln>
                        </wps:spPr>
                        <wps:txbx>
                          <w:txbxContent>
                            <w:p w:rsidR="00585033" w:rsidRDefault="00FE46D5">
                              <w:pPr>
                                <w:spacing w:after="160" w:line="259" w:lineRule="auto"/>
                                <w:ind w:left="0" w:right="0" w:firstLine="0"/>
                                <w:jc w:val="left"/>
                              </w:pPr>
                              <w:r>
                                <w:rPr>
                                  <w:sz w:val="26"/>
                                  <w:u w:val="none" w:color="000000"/>
                                </w:rPr>
                                <w:t xml:space="preserve"> </w:t>
                              </w:r>
                            </w:p>
                          </w:txbxContent>
                        </wps:txbx>
                        <wps:bodyPr horzOverflow="overflow" vert="horz" lIns="0" tIns="0" rIns="0" bIns="0" rtlCol="0">
                          <a:noAutofit/>
                        </wps:bodyPr>
                      </wps:wsp>
                      <wps:wsp>
                        <wps:cNvPr id="3836" name="Shape 3836"/>
                        <wps:cNvSpPr/>
                        <wps:spPr>
                          <a:xfrm>
                            <a:off x="305" y="1005839"/>
                            <a:ext cx="6153277" cy="9144"/>
                          </a:xfrm>
                          <a:custGeom>
                            <a:avLst/>
                            <a:gdLst/>
                            <a:ahLst/>
                            <a:cxnLst/>
                            <a:rect l="0" t="0" r="0" b="0"/>
                            <a:pathLst>
                              <a:path w="6153277" h="9144">
                                <a:moveTo>
                                  <a:pt x="0" y="0"/>
                                </a:moveTo>
                                <a:lnTo>
                                  <a:pt x="6153277" y="0"/>
                                </a:lnTo>
                                <a:lnTo>
                                  <a:pt x="6153277"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wps:wsp>
                        <wps:cNvPr id="359" name="Rectangle 359"/>
                        <wps:cNvSpPr/>
                        <wps:spPr>
                          <a:xfrm>
                            <a:off x="6153658" y="4700651"/>
                            <a:ext cx="49473" cy="222969"/>
                          </a:xfrm>
                          <a:prstGeom prst="rect">
                            <a:avLst/>
                          </a:prstGeom>
                          <a:ln>
                            <a:noFill/>
                          </a:ln>
                        </wps:spPr>
                        <wps:txbx>
                          <w:txbxContent>
                            <w:p w:rsidR="00585033" w:rsidRDefault="00FE46D5">
                              <w:pPr>
                                <w:spacing w:after="160" w:line="259" w:lineRule="auto"/>
                                <w:ind w:left="0" w:right="0" w:firstLine="0"/>
                                <w:jc w:val="left"/>
                              </w:pPr>
                              <w:r>
                                <w:rPr>
                                  <w:sz w:val="26"/>
                                  <w:u w:val="none" w:color="000000"/>
                                </w:rPr>
                                <w:t xml:space="preserve"> </w:t>
                              </w:r>
                            </w:p>
                          </w:txbxContent>
                        </wps:txbx>
                        <wps:bodyPr horzOverflow="overflow" vert="horz" lIns="0" tIns="0" rIns="0" bIns="0" rtlCol="0">
                          <a:noAutofit/>
                        </wps:bodyPr>
                      </wps:wsp>
                      <wps:wsp>
                        <wps:cNvPr id="3837" name="Shape 3837"/>
                        <wps:cNvSpPr/>
                        <wps:spPr>
                          <a:xfrm>
                            <a:off x="305" y="4845430"/>
                            <a:ext cx="6153277" cy="9144"/>
                          </a:xfrm>
                          <a:custGeom>
                            <a:avLst/>
                            <a:gdLst/>
                            <a:ahLst/>
                            <a:cxnLst/>
                            <a:rect l="0" t="0" r="0" b="0"/>
                            <a:pathLst>
                              <a:path w="6153277" h="9144">
                                <a:moveTo>
                                  <a:pt x="0" y="0"/>
                                </a:moveTo>
                                <a:lnTo>
                                  <a:pt x="6153277" y="0"/>
                                </a:lnTo>
                                <a:lnTo>
                                  <a:pt x="6153277"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365" name="Picture 365"/>
                          <pic:cNvPicPr/>
                        </pic:nvPicPr>
                        <pic:blipFill>
                          <a:blip r:embed="rId46"/>
                          <a:stretch>
                            <a:fillRect/>
                          </a:stretch>
                        </pic:blipFill>
                        <pic:spPr>
                          <a:xfrm>
                            <a:off x="0" y="450849"/>
                            <a:ext cx="6149340" cy="533400"/>
                          </a:xfrm>
                          <a:prstGeom prst="rect">
                            <a:avLst/>
                          </a:prstGeom>
                        </pic:spPr>
                      </pic:pic>
                      <pic:pic xmlns:pic="http://schemas.openxmlformats.org/drawingml/2006/picture">
                        <pic:nvPicPr>
                          <pic:cNvPr id="367" name="Picture 367"/>
                          <pic:cNvPicPr/>
                        </pic:nvPicPr>
                        <pic:blipFill>
                          <a:blip r:embed="rId47"/>
                          <a:stretch>
                            <a:fillRect/>
                          </a:stretch>
                        </pic:blipFill>
                        <pic:spPr>
                          <a:xfrm>
                            <a:off x="0" y="1045209"/>
                            <a:ext cx="6152388" cy="3776472"/>
                          </a:xfrm>
                          <a:prstGeom prst="rect">
                            <a:avLst/>
                          </a:prstGeom>
                        </pic:spPr>
                      </pic:pic>
                    </wpg:wgp>
                  </a:graphicData>
                </a:graphic>
              </wp:inline>
            </w:drawing>
          </mc:Choice>
          <mc:Fallback>
            <w:pict>
              <v:group w14:anchorId="5507808E" id="Group 3311" o:spid="_x0000_s1085" style="width:487.45pt;height:383.35pt;mso-position-horizontal-relative:char;mso-position-vertical-relative:line" coordsize="61908,486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">
                <v:rect id="Rectangle 356" o:spid="_x0000_s1086" style="position:absolute;left:3;width:49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QWcYA&#10;AADcAAAADwAAAGRycy9kb3ducmV2LnhtbESPT2vCQBTE74V+h+UVequbtjR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QWcYAAADcAAAADwAAAAAAAAAAAAAAAACYAgAAZHJz&#10;L2Rvd25yZXYueG1sUEsFBgAAAAAEAAQA9QAAAIsDAAAAAA==&#10;" filled="f" stroked="f">
                  <v:textbox inset="0,0,0,0">
                    <w:txbxContent>
                      <w:p w:rsidR="00585033" w:rsidRDefault="00FE46D5">
                        <w:pPr>
                          <w:spacing w:after="160" w:line="259" w:lineRule="auto"/>
                          <w:ind w:left="0" w:right="0" w:firstLine="0"/>
                          <w:jc w:val="left"/>
                        </w:pPr>
                        <w:r>
                          <w:rPr>
                            <w:sz w:val="26"/>
                            <w:u w:val="none" w:color="000000"/>
                          </w:rPr>
                          <w:t xml:space="preserve"> </w:t>
                        </w:r>
                      </w:p>
                    </w:txbxContent>
                  </v:textbox>
                </v:rect>
                <v:rect id="Rectangle 357" o:spid="_x0000_s1087" style="position:absolute;left:3;top:2423;width:49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w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lNcLHAAAA3AAAAA8AAAAAAAAAAAAAAAAAmAIAAGRy&#10;cy9kb3ducmV2LnhtbFBLBQYAAAAABAAEAPUAAACMAwAAAAA=&#10;" filled="f" stroked="f">
                  <v:textbox inset="0,0,0,0">
                    <w:txbxContent>
                      <w:p w:rsidR="00585033" w:rsidRDefault="00FE46D5">
                        <w:pPr>
                          <w:spacing w:after="160" w:line="259" w:lineRule="auto"/>
                          <w:ind w:left="0" w:right="0" w:firstLine="0"/>
                          <w:jc w:val="left"/>
                        </w:pPr>
                        <w:r>
                          <w:rPr>
                            <w:sz w:val="26"/>
                            <w:u w:val="none" w:color="000000"/>
                          </w:rPr>
                          <w:t xml:space="preserve"> </w:t>
                        </w:r>
                      </w:p>
                    </w:txbxContent>
                  </v:textbox>
                </v:rect>
                <v:shape id="Shape 3836" o:spid="_x0000_s1088" style="position:absolute;left:3;top:10058;width:61532;height:91;visibility:visible;mso-wrap-style:square;v-text-anchor:top" coordsize="61532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KEsUA&#10;AADdAAAADwAAAGRycy9kb3ducmV2LnhtbESPQWvCQBSE70L/w/IKvelGpUFiNiKC0ostRqH19si+&#10;JqHZtyG7mvjvu4LgcZiZb5h0NZhGXKlztWUF00kEgriwuuZSwem4HS9AOI+ssbFMCm7kYJW9jFJM&#10;tO35QNfclyJA2CWooPK+TaR0RUUG3cS2xMH7tZ1BH2RXSt1hH+CmkbMoiqXBmsNChS1tKir+8otR&#10;sPvZFo7W56/c5u+f0+HwzW7PSr29DuslCE+Df4Yf7Q+tYL6Yx3B/E5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0EoSxQAAAN0AAAAPAAAAAAAAAAAAAAAAAJgCAABkcnMv&#10;ZG93bnJldi54bWxQSwUGAAAAAAQABAD1AAAAigMAAAAA&#10;" path="m,l6153277,r,9144l,9144,,e" fillcolor="#b5082e" stroked="f" strokeweight="0">
                  <v:stroke miterlimit="83231f" joinstyle="miter"/>
                  <v:path arrowok="t" textboxrect="0,0,6153277,9144"/>
                </v:shape>
                <v:rect id="Rectangle 359" o:spid="_x0000_s1089" style="position:absolute;left:61536;top:47006;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EK8UA&#10;AADcAAAADwAAAGRycy9kb3ducmV2LnhtbESPT2vCQBTE74V+h+UVvNWNl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gQr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sz w:val="26"/>
                            <w:u w:val="none" w:color="000000"/>
                          </w:rPr>
                          <w:t xml:space="preserve"> </w:t>
                        </w:r>
                      </w:p>
                    </w:txbxContent>
                  </v:textbox>
                </v:rect>
                <v:shape id="Shape 3837" o:spid="_x0000_s1090" style="position:absolute;left:3;top:48454;width:61532;height:91;visibility:visible;mso-wrap-style:square;v-text-anchor:top" coordsize="61532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vicUA&#10;AADdAAAADwAAAGRycy9kb3ducmV2LnhtbESPT4vCMBTE7wv7HcITvG1TFf/QNYosKF50sQrq7dG8&#10;bYvNS2mi1m9vFgSPw8z8hpnOW1OJGzWutKygF8UgiDOrS84VHPbLrwkI55E1VpZJwYMczGefH1NM&#10;tL3zjm6pz0WAsEtQQeF9nUjpsoIMusjWxMH7s41BH2STS93gPcBNJftxPJIGSw4LBdb0U1B2Sa9G&#10;weq0zBwtzr+pTYfbXrs7stuwUt1Ou/gG4an17/CrvdYKBpPBGP7fhCc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O+JxQAAAN0AAAAPAAAAAAAAAAAAAAAAAJgCAABkcnMv&#10;ZG93bnJldi54bWxQSwUGAAAAAAQABAD1AAAAigMAAAAA&#10;" path="m,l6153277,r,9144l,9144,,e" fillcolor="#b5082e" stroked="f" strokeweight="0">
                  <v:stroke miterlimit="83231f" joinstyle="miter"/>
                  <v:path arrowok="t" textboxrect="0,0,6153277,9144"/>
                </v:shape>
                <v:shape id="Picture 365" o:spid="_x0000_s1091" type="#_x0000_t75" style="position:absolute;top:4508;width:61493;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lQbvFAAAA3AAAAA8AAABkcnMvZG93bnJldi54bWxEj0FrwkAUhO8F/8PyBG91U0tDSbORqhRD&#10;L6KW4vGRfSaL2bchu5r477uFQo/DzHzD5MvRtuJGvTeOFTzNExDEldOGawVfx4/HVxA+IGtsHZOC&#10;O3lYFpOHHDPtBt7T7RBqESHsM1TQhNBlUvqqIYt+7jri6J1dbzFE2ddS9zhEuG3lIklSadFwXGiw&#10;o3VD1eVwtQpO37vPrduYYbVNx92xLU+mXpRKzabj+xuIQGP4D/+1S63gOX2B3zPxCMji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JUG7xQAAANwAAAAPAAAAAAAAAAAAAAAA&#10;AJ8CAABkcnMvZG93bnJldi54bWxQSwUGAAAAAAQABAD3AAAAkQMAAAAA&#10;">
                  <v:imagedata r:id="rId48" o:title=""/>
                </v:shape>
                <v:shape id="Picture 367" o:spid="_x0000_s1092" type="#_x0000_t75" style="position:absolute;top:10452;width:61523;height:37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Hvs/FAAAA3AAAAA8AAABkcnMvZG93bnJldi54bWxEj09rwkAUxO8Fv8PyhN7qRsWo0VVEEXvo&#10;xb/o7ZF9JsHs25DdmvTbdwsFj8PM/IaZL1tTiifVrrCsoN+LQBCnVhecKTgdtx8TEM4jaywtk4If&#10;crBcdN7mmGjb8J6eB5+JAGGXoILc+yqR0qU5GXQ9WxEH725rgz7IOpO6xibATSkHURRLgwWHhRwr&#10;WueUPg7fRkF0ud7uq6LcHHcxj3bNefp1G3il3rvtagbCU+tf4f/2p1YwjMfwdyYc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x77PxQAAANwAAAAPAAAAAAAAAAAAAAAA&#10;AJ8CAABkcnMvZG93bnJldi54bWxQSwUGAAAAAAQABAD3AAAAkQMAAAAA&#10;">
                  <v:imagedata r:id="rId49" o:title=""/>
                </v:shape>
                <w10:anchorlock/>
              </v:group>
            </w:pict>
          </mc:Fallback>
        </mc:AlternateContent>
      </w:r>
    </w:p>
    <w:p w:rsidR="00585033" w:rsidRPr="00A67C3A" w:rsidRDefault="00FE46D5">
      <w:pPr>
        <w:spacing w:after="3" w:line="259" w:lineRule="auto"/>
        <w:ind w:left="-5" w:right="0"/>
        <w:jc w:val="left"/>
        <w:rPr>
          <w:color w:val="auto"/>
          <w:u w:val="none"/>
        </w:rPr>
      </w:pPr>
      <w:r w:rsidRPr="00A67C3A">
        <w:rPr>
          <w:color w:val="auto"/>
          <w:sz w:val="26"/>
          <w:u w:val="none"/>
        </w:rPr>
        <w:t xml:space="preserve">Page #3: </w:t>
      </w:r>
    </w:p>
    <w:p w:rsidR="00585033" w:rsidRPr="00A67C3A" w:rsidRDefault="00FE46D5">
      <w:pPr>
        <w:spacing w:after="120"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5311CCAD" wp14:editId="6CE5E18F">
                <wp:extent cx="4686287" cy="5514727"/>
                <wp:effectExtent l="0" t="0" r="0" b="0"/>
                <wp:docPr id="3400" name="Group 3400"/>
                <wp:cNvGraphicFramePr/>
                <a:graphic xmlns:a="http://schemas.openxmlformats.org/drawingml/2006/main">
                  <a:graphicData uri="http://schemas.microsoft.com/office/word/2010/wordprocessingGroup">
                    <wpg:wgp>
                      <wpg:cNvGrpSpPr/>
                      <wpg:grpSpPr>
                        <a:xfrm>
                          <a:off x="0" y="0"/>
                          <a:ext cx="4686287" cy="5514727"/>
                          <a:chOff x="0" y="0"/>
                          <a:chExt cx="4686287" cy="5514727"/>
                        </a:xfrm>
                      </wpg:grpSpPr>
                      <wps:wsp>
                        <wps:cNvPr id="380" name="Rectangle 380"/>
                        <wps:cNvSpPr/>
                        <wps:spPr>
                          <a:xfrm>
                            <a:off x="4649089" y="5347081"/>
                            <a:ext cx="49473" cy="222969"/>
                          </a:xfrm>
                          <a:prstGeom prst="rect">
                            <a:avLst/>
                          </a:prstGeom>
                          <a:ln>
                            <a:noFill/>
                          </a:ln>
                        </wps:spPr>
                        <wps:txbx>
                          <w:txbxContent>
                            <w:p w:rsidR="00585033" w:rsidRDefault="00FE46D5">
                              <w:pPr>
                                <w:spacing w:after="160" w:line="259" w:lineRule="auto"/>
                                <w:ind w:left="0" w:right="0" w:firstLine="0"/>
                                <w:jc w:val="left"/>
                              </w:pPr>
                              <w:r>
                                <w:rPr>
                                  <w:sz w:val="26"/>
                                  <w:u w:val="none" w:color="000000"/>
                                </w:rPr>
                                <w:t xml:space="preserve"> </w:t>
                              </w:r>
                            </w:p>
                          </w:txbxContent>
                        </wps:txbx>
                        <wps:bodyPr horzOverflow="overflow" vert="horz" lIns="0" tIns="0" rIns="0" bIns="0" rtlCol="0">
                          <a:noAutofit/>
                        </wps:bodyPr>
                      </wps:wsp>
                      <wps:wsp>
                        <wps:cNvPr id="3838" name="Shape 3838"/>
                        <wps:cNvSpPr/>
                        <wps:spPr>
                          <a:xfrm>
                            <a:off x="305" y="5491861"/>
                            <a:ext cx="4648835" cy="9144"/>
                          </a:xfrm>
                          <a:custGeom>
                            <a:avLst/>
                            <a:gdLst/>
                            <a:ahLst/>
                            <a:cxnLst/>
                            <a:rect l="0" t="0" r="0" b="0"/>
                            <a:pathLst>
                              <a:path w="4648835" h="9144">
                                <a:moveTo>
                                  <a:pt x="0" y="0"/>
                                </a:moveTo>
                                <a:lnTo>
                                  <a:pt x="4648835" y="0"/>
                                </a:lnTo>
                                <a:lnTo>
                                  <a:pt x="4648835"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387" name="Picture 387"/>
                          <pic:cNvPicPr/>
                        </pic:nvPicPr>
                        <pic:blipFill>
                          <a:blip r:embed="rId50"/>
                          <a:stretch>
                            <a:fillRect/>
                          </a:stretch>
                        </pic:blipFill>
                        <pic:spPr>
                          <a:xfrm>
                            <a:off x="0" y="0"/>
                            <a:ext cx="4648200" cy="5471160"/>
                          </a:xfrm>
                          <a:prstGeom prst="rect">
                            <a:avLst/>
                          </a:prstGeom>
                        </pic:spPr>
                      </pic:pic>
                    </wpg:wgp>
                  </a:graphicData>
                </a:graphic>
              </wp:inline>
            </w:drawing>
          </mc:Choice>
          <mc:Fallback>
            <w:pict>
              <v:group w14:anchorId="5311CCAD" id="Group 3400" o:spid="_x0000_s1093" style="width:369pt;height:434.25pt;mso-position-horizontal-relative:char;mso-position-vertical-relative:line" coordsize="46862,551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">
                <v:rect id="Rectangle 380" o:spid="_x0000_s1094" style="position:absolute;left:46490;top:53470;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B8cEA&#10;AADcAAAADwAAAGRycy9kb3ducmV2LnhtbERPy4rCMBTdC/5DuII7TVWQ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sgfHBAAAA3AAAAA8AAAAAAAAAAAAAAAAAmAIAAGRycy9kb3du&#10;cmV2LnhtbFBLBQYAAAAABAAEAPUAAACGAwAAAAA=&#10;" filled="f" stroked="f">
                  <v:textbox inset="0,0,0,0">
                    <w:txbxContent>
                      <w:p w:rsidR="00585033" w:rsidRDefault="00FE46D5">
                        <w:pPr>
                          <w:spacing w:after="160" w:line="259" w:lineRule="auto"/>
                          <w:ind w:left="0" w:right="0" w:firstLine="0"/>
                          <w:jc w:val="left"/>
                        </w:pPr>
                        <w:r>
                          <w:rPr>
                            <w:sz w:val="26"/>
                            <w:u w:val="none" w:color="000000"/>
                          </w:rPr>
                          <w:t xml:space="preserve"> </w:t>
                        </w:r>
                      </w:p>
                    </w:txbxContent>
                  </v:textbox>
                </v:rect>
                <v:shape id="Shape 3838" o:spid="_x0000_s1095" style="position:absolute;left:3;top:54918;width:46488;height:92;visibility:visible;mso-wrap-style:square;v-text-anchor:top" coordsize="46488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IQcQA&#10;AADdAAAADwAAAGRycy9kb3ducmV2LnhtbERPW0vDMBR+F/wP4Qh7c6kWXanLhgw2horgbuzx2Byb&#10;sOakNLGt/948CD5+fPf5cnSN6KkL1rOCu2kGgrjy2nKt4LBf3xYgQkTW2HgmBT8UYLm4vppjqf3A&#10;H9TvYi1SCIcSFZgY21LKUBlyGKa+JU7cl+8cxgS7WuoOhxTuGnmfZY/SoeXUYLCllaHqsvt2Ct7b&#10;s7Wrovo8DXn/cHzbzF4u5lWpyc34/AQi0hj/xX/urVaQF3mam96kJ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KyEHEAAAA3QAAAA8AAAAAAAAAAAAAAAAAmAIAAGRycy9k&#10;b3ducmV2LnhtbFBLBQYAAAAABAAEAPUAAACJAwAAAAA=&#10;" path="m,l4648835,r,9144l,9144,,e" fillcolor="#b5082e" stroked="f" strokeweight="0">
                  <v:stroke miterlimit="83231f" joinstyle="miter"/>
                  <v:path arrowok="t" textboxrect="0,0,4648835,9144"/>
                </v:shape>
                <v:shape id="Picture 387" o:spid="_x0000_s1096" type="#_x0000_t75" style="position:absolute;width:46482;height:54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BIN/IAAAA3AAAAA8AAABkcnMvZG93bnJldi54bWxEj09rwkAUxO+FfoflFbwU3aSBqtFVtCC0&#10;eCj1D+rtkX1Nlmbfhuxq0m/fLRR6HGbmN8x82dta3Kj1xrGCdJSAIC6cNlwqOOw3wwkIH5A11o5J&#10;wTd5WC7u7+aYa9fxB912oRQRwj5HBVUITS6lLyqy6EeuIY7ep2sthijbUuoWuwi3tXxKkmdp0XBc&#10;qLChl4qKr93VKnjP0LxdimPWpWa73j5ON+dTnyo1eOhXMxCB+vAf/mu/agXZZAy/Z+IRk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LASDfyAAAANwAAAAPAAAAAAAAAAAA&#10;AAAAAJ8CAABkcnMvZG93bnJldi54bWxQSwUGAAAAAAQABAD3AAAAlAMAAAAA&#10;">
                  <v:imagedata r:id="rId51" o:title=""/>
                </v:shape>
                <w10:anchorlock/>
              </v:group>
            </w:pict>
          </mc:Fallback>
        </mc:AlternateContent>
      </w:r>
    </w:p>
    <w:p w:rsidR="00585033" w:rsidRPr="00A67C3A" w:rsidRDefault="00FE46D5">
      <w:pPr>
        <w:spacing w:after="3" w:line="259" w:lineRule="auto"/>
        <w:ind w:left="-5" w:right="0"/>
        <w:jc w:val="left"/>
        <w:rPr>
          <w:color w:val="auto"/>
          <w:u w:val="none"/>
        </w:rPr>
      </w:pPr>
      <w:r w:rsidRPr="00A67C3A">
        <w:rPr>
          <w:noProof/>
          <w:color w:val="auto"/>
          <w:u w:val="none"/>
        </w:rPr>
        <mc:AlternateContent>
          <mc:Choice Requires="wpg">
            <w:drawing>
              <wp:anchor distT="0" distB="0" distL="114300" distR="114300" simplePos="0" relativeHeight="251671552" behindDoc="0" locked="0" layoutInCell="1" allowOverlap="1" wp14:anchorId="4A0B2D8D" wp14:editId="29DF44C7">
                <wp:simplePos x="0" y="0"/>
                <wp:positionH relativeFrom="page">
                  <wp:posOffset>457200</wp:posOffset>
                </wp:positionH>
                <wp:positionV relativeFrom="page">
                  <wp:posOffset>914400</wp:posOffset>
                </wp:positionV>
                <wp:extent cx="9144" cy="5775325"/>
                <wp:effectExtent l="0" t="0" r="0" b="0"/>
                <wp:wrapSquare wrapText="bothSides"/>
                <wp:docPr id="3402" name="Group 3402"/>
                <wp:cNvGraphicFramePr/>
                <a:graphic xmlns:a="http://schemas.openxmlformats.org/drawingml/2006/main">
                  <a:graphicData uri="http://schemas.microsoft.com/office/word/2010/wordprocessingGroup">
                    <wpg:wgp>
                      <wpg:cNvGrpSpPr/>
                      <wpg:grpSpPr>
                        <a:xfrm>
                          <a:off x="0" y="0"/>
                          <a:ext cx="9144" cy="5775325"/>
                          <a:chOff x="0" y="0"/>
                          <a:chExt cx="9144" cy="5775325"/>
                        </a:xfrm>
                      </wpg:grpSpPr>
                      <wps:wsp>
                        <wps:cNvPr id="3839" name="Shape 3839"/>
                        <wps:cNvSpPr/>
                        <wps:spPr>
                          <a:xfrm>
                            <a:off x="0" y="0"/>
                            <a:ext cx="9144" cy="5775325"/>
                          </a:xfrm>
                          <a:custGeom>
                            <a:avLst/>
                            <a:gdLst/>
                            <a:ahLst/>
                            <a:cxnLst/>
                            <a:rect l="0" t="0" r="0" b="0"/>
                            <a:pathLst>
                              <a:path w="9144" h="5775325">
                                <a:moveTo>
                                  <a:pt x="0" y="0"/>
                                </a:moveTo>
                                <a:lnTo>
                                  <a:pt x="9144" y="0"/>
                                </a:lnTo>
                                <a:lnTo>
                                  <a:pt x="9144" y="5775325"/>
                                </a:lnTo>
                                <a:lnTo>
                                  <a:pt x="0" y="57753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E0071C" id="Group 3402" o:spid="_x0000_s1026" style="position:absolute;margin-left:36pt;margin-top:1in;width:.7pt;height:454.75pt;z-index:251671552;mso-position-horizontal-relative:page;mso-position-vertical-relative:page" coordsize="91,5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">
                <v:shape id="Shape 3839" o:spid="_x0000_s1027" style="position:absolute;width:91;height:57753;visibility:visible;mso-wrap-style:square;v-text-anchor:top" coordsize="9144,577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zMQA&#10;AADdAAAADwAAAGRycy9kb3ducmV2LnhtbESPQWsCMRSE70L/Q3gFb5rYBbFbo0iLsD1J1Utvj83r&#10;7rablyV51fXfN4VCj8PMfMOst6Pv1YVi6gJbWMwNKOI6uI4bC+fTfrYClQTZYR+YLNwowXZzN1lj&#10;6cKV3+hylEZlCKcSLbQiQ6l1qlvymOZhIM7eR4geJcvYaBfxmuG+1w/GLLXHjvNCiwM9t1R/Hb+9&#10;hffm8GrMp6RKTKyKs9u7F+qtnd6PuydQQqP8h//albNQrIpH+H2Tn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jszEAAAA3QAAAA8AAAAAAAAAAAAAAAAAmAIAAGRycy9k&#10;b3ducmV2LnhtbFBLBQYAAAAABAAEAPUAAACJAwAAAAA=&#10;" path="m,l9144,r,5775325l,5775325,,e" fillcolor="black" stroked="f" strokeweight="0">
                  <v:stroke miterlimit="83231f" joinstyle="miter"/>
                  <v:path arrowok="t" textboxrect="0,0,9144,5775325"/>
                </v:shape>
                <w10:wrap type="square" anchorx="page" anchory="page"/>
              </v:group>
            </w:pict>
          </mc:Fallback>
        </mc:AlternateContent>
      </w:r>
      <w:r w:rsidRPr="00A67C3A">
        <w:rPr>
          <w:color w:val="auto"/>
          <w:sz w:val="26"/>
          <w:u w:val="none"/>
        </w:rPr>
        <w:t xml:space="preserve">Page #4: </w:t>
      </w:r>
    </w:p>
    <w:p w:rsidR="00585033" w:rsidRPr="00A67C3A" w:rsidRDefault="00FE46D5">
      <w:pPr>
        <w:spacing w:after="6333" w:line="259" w:lineRule="auto"/>
        <w:ind w:left="-1440" w:right="1560" w:firstLine="0"/>
        <w:jc w:val="left"/>
        <w:rPr>
          <w:color w:val="auto"/>
          <w:u w:val="none"/>
        </w:rPr>
      </w:pPr>
      <w:r w:rsidRPr="00A67C3A">
        <w:rPr>
          <w:noProof/>
          <w:color w:val="auto"/>
          <w:u w:val="none"/>
        </w:rPr>
        <w:lastRenderedPageBreak/>
        <mc:AlternateContent>
          <mc:Choice Requires="wpg">
            <w:drawing>
              <wp:anchor distT="0" distB="0" distL="114300" distR="114300" simplePos="0" relativeHeight="251672576" behindDoc="0" locked="0" layoutInCell="1" allowOverlap="1" wp14:anchorId="755E55DD" wp14:editId="3F10FBBE">
                <wp:simplePos x="0" y="0"/>
                <wp:positionH relativeFrom="page">
                  <wp:posOffset>457200</wp:posOffset>
                </wp:positionH>
                <wp:positionV relativeFrom="page">
                  <wp:posOffset>914350</wp:posOffset>
                </wp:positionV>
                <wp:extent cx="9144" cy="8188198"/>
                <wp:effectExtent l="0" t="0" r="0" b="0"/>
                <wp:wrapTopAndBottom/>
                <wp:docPr id="3133" name="Group 3133"/>
                <wp:cNvGraphicFramePr/>
                <a:graphic xmlns:a="http://schemas.openxmlformats.org/drawingml/2006/main">
                  <a:graphicData uri="http://schemas.microsoft.com/office/word/2010/wordprocessingGroup">
                    <wpg:wgp>
                      <wpg:cNvGrpSpPr/>
                      <wpg:grpSpPr>
                        <a:xfrm>
                          <a:off x="0" y="0"/>
                          <a:ext cx="9144" cy="8188198"/>
                          <a:chOff x="0" y="0"/>
                          <a:chExt cx="9144" cy="8188198"/>
                        </a:xfrm>
                      </wpg:grpSpPr>
                      <wps:wsp>
                        <wps:cNvPr id="3840" name="Shape 3840"/>
                        <wps:cNvSpPr/>
                        <wps:spPr>
                          <a:xfrm>
                            <a:off x="0" y="0"/>
                            <a:ext cx="9144" cy="8188198"/>
                          </a:xfrm>
                          <a:custGeom>
                            <a:avLst/>
                            <a:gdLst/>
                            <a:ahLst/>
                            <a:cxnLst/>
                            <a:rect l="0" t="0" r="0" b="0"/>
                            <a:pathLst>
                              <a:path w="9144" h="8188198">
                                <a:moveTo>
                                  <a:pt x="0" y="0"/>
                                </a:moveTo>
                                <a:lnTo>
                                  <a:pt x="9144" y="0"/>
                                </a:lnTo>
                                <a:lnTo>
                                  <a:pt x="9144" y="8188198"/>
                                </a:lnTo>
                                <a:lnTo>
                                  <a:pt x="0" y="8188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6EBC93" id="Group 3133" o:spid="_x0000_s1026" style="position:absolute;margin-left:36pt;margin-top:1in;width:.7pt;height:644.75pt;z-index:251672576;mso-position-horizontal-relative:page;mso-position-vertical-relative:page" coordsize="91,8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">
                <v:shape id="Shape 3840" o:spid="_x0000_s1027" style="position:absolute;width:91;height:81881;visibility:visible;mso-wrap-style:square;v-text-anchor:top" coordsize="9144,818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YMMA&#10;AADdAAAADwAAAGRycy9kb3ducmV2LnhtbERPTWvCQBC9C/6HZYTedGNbikRXEYvWUlHUgHgbsmMS&#10;zM6G7NbEf+8eBI+P9z2ZtaYUN6pdYVnBcBCBIE6tLjhTkByX/REI55E1lpZJwZ0czKbdzgRjbRve&#10;0+3gMxFC2MWoIPe+iqV0aU4G3cBWxIG72NqgD7DOpK6xCeGmlO9R9CUNFhwacqxokVN6PfwbBdfv&#10;c7HNXNLI0+9mtf7ZJLs/jpR667XzMQhPrX+Jn+61VvAx+gz7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YMMAAADdAAAADwAAAAAAAAAAAAAAAACYAgAAZHJzL2Rv&#10;d25yZXYueG1sUEsFBgAAAAAEAAQA9QAAAIgDAAAAAA==&#10;" path="m,l9144,r,8188198l,8188198,,e" fillcolor="black" stroked="f" strokeweight="0">
                  <v:stroke miterlimit="83231f" joinstyle="miter"/>
                  <v:path arrowok="t" textboxrect="0,0,9144,8188198"/>
                </v:shape>
                <w10:wrap type="topAndBottom" anchorx="page" anchory="page"/>
              </v:group>
            </w:pict>
          </mc:Fallback>
        </mc:AlternateContent>
      </w:r>
      <w:r w:rsidRPr="00A67C3A">
        <w:rPr>
          <w:noProof/>
          <w:color w:val="auto"/>
          <w:u w:val="none"/>
        </w:rPr>
        <mc:AlternateContent>
          <mc:Choice Requires="wpg">
            <w:drawing>
              <wp:anchor distT="0" distB="0" distL="114300" distR="114300" simplePos="0" relativeHeight="251673600" behindDoc="0" locked="0" layoutInCell="1" allowOverlap="1" wp14:anchorId="099676A0" wp14:editId="6C51A05A">
                <wp:simplePos x="0" y="0"/>
                <wp:positionH relativeFrom="column">
                  <wp:posOffset>-304</wp:posOffset>
                </wp:positionH>
                <wp:positionV relativeFrom="paragraph">
                  <wp:posOffset>50</wp:posOffset>
                </wp:positionV>
                <wp:extent cx="5443157" cy="4322705"/>
                <wp:effectExtent l="0" t="0" r="0" b="0"/>
                <wp:wrapSquare wrapText="bothSides"/>
                <wp:docPr id="3130" name="Group 3130"/>
                <wp:cNvGraphicFramePr/>
                <a:graphic xmlns:a="http://schemas.openxmlformats.org/drawingml/2006/main">
                  <a:graphicData uri="http://schemas.microsoft.com/office/word/2010/wordprocessingGroup">
                    <wpg:wgp>
                      <wpg:cNvGrpSpPr/>
                      <wpg:grpSpPr>
                        <a:xfrm>
                          <a:off x="0" y="0"/>
                          <a:ext cx="5443157" cy="4322705"/>
                          <a:chOff x="0" y="0"/>
                          <a:chExt cx="5443157" cy="4322705"/>
                        </a:xfrm>
                      </wpg:grpSpPr>
                      <wps:wsp>
                        <wps:cNvPr id="400" name="Rectangle 400"/>
                        <wps:cNvSpPr/>
                        <wps:spPr>
                          <a:xfrm>
                            <a:off x="5411470" y="3862451"/>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41" name="Shape 3841"/>
                        <wps:cNvSpPr/>
                        <wps:spPr>
                          <a:xfrm>
                            <a:off x="305" y="3982847"/>
                            <a:ext cx="5411089" cy="9144"/>
                          </a:xfrm>
                          <a:custGeom>
                            <a:avLst/>
                            <a:gdLst/>
                            <a:ahLst/>
                            <a:cxnLst/>
                            <a:rect l="0" t="0" r="0" b="0"/>
                            <a:pathLst>
                              <a:path w="5411089" h="9144">
                                <a:moveTo>
                                  <a:pt x="0" y="0"/>
                                </a:moveTo>
                                <a:lnTo>
                                  <a:pt x="5411089" y="0"/>
                                </a:lnTo>
                                <a:lnTo>
                                  <a:pt x="5411089"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wps:wsp>
                        <wps:cNvPr id="3102" name="Rectangle 3102"/>
                        <wps:cNvSpPr/>
                        <wps:spPr>
                          <a:xfrm>
                            <a:off x="305" y="4155059"/>
                            <a:ext cx="752385" cy="222969"/>
                          </a:xfrm>
                          <a:prstGeom prst="rect">
                            <a:avLst/>
                          </a:prstGeom>
                          <a:ln>
                            <a:noFill/>
                          </a:ln>
                        </wps:spPr>
                        <wps:txbx>
                          <w:txbxContent>
                            <w:p w:rsidR="00585033" w:rsidRPr="00A67C3A" w:rsidRDefault="00FE46D5">
                              <w:pPr>
                                <w:spacing w:after="160" w:line="259" w:lineRule="auto"/>
                                <w:ind w:left="0" w:right="0" w:firstLine="0"/>
                                <w:jc w:val="left"/>
                                <w:rPr>
                                  <w:color w:val="auto"/>
                                  <w:u w:val="none"/>
                                </w:rPr>
                              </w:pPr>
                              <w:r w:rsidRPr="00A67C3A">
                                <w:rPr>
                                  <w:color w:val="auto"/>
                                  <w:sz w:val="26"/>
                                  <w:u w:val="none"/>
                                </w:rPr>
                                <w:t>Page #5:</w:t>
                              </w:r>
                            </w:p>
                          </w:txbxContent>
                        </wps:txbx>
                        <wps:bodyPr horzOverflow="overflow" vert="horz" lIns="0" tIns="0" rIns="0" bIns="0" rtlCol="0">
                          <a:noAutofit/>
                        </wps:bodyPr>
                      </wps:wsp>
                      <wps:wsp>
                        <wps:cNvPr id="3106" name="Rectangle 3106"/>
                        <wps:cNvSpPr/>
                        <wps:spPr>
                          <a:xfrm>
                            <a:off x="567182" y="4155059"/>
                            <a:ext cx="49473" cy="222969"/>
                          </a:xfrm>
                          <a:prstGeom prst="rect">
                            <a:avLst/>
                          </a:prstGeom>
                          <a:ln>
                            <a:noFill/>
                          </a:ln>
                        </wps:spPr>
                        <wps:txbx>
                          <w:txbxContent>
                            <w:p w:rsidR="00585033" w:rsidRDefault="00FE46D5">
                              <w:pPr>
                                <w:spacing w:after="160" w:line="259" w:lineRule="auto"/>
                                <w:ind w:left="0" w:right="0" w:firstLine="0"/>
                                <w:jc w:val="left"/>
                              </w:pPr>
                              <w:r>
                                <w:rPr>
                                  <w:sz w:val="26"/>
                                  <w:u w:val="none" w:color="000000"/>
                                </w:rPr>
                                <w:t xml:space="preserve"> </w:t>
                              </w:r>
                            </w:p>
                          </w:txbxContent>
                        </wps:txbx>
                        <wps:bodyPr horzOverflow="overflow" vert="horz" lIns="0" tIns="0" rIns="0" bIns="0" rtlCol="0">
                          <a:noAutofit/>
                        </wps:bodyPr>
                      </wps:wsp>
                      <pic:pic xmlns:pic="http://schemas.openxmlformats.org/drawingml/2006/picture">
                        <pic:nvPicPr>
                          <pic:cNvPr id="408" name="Picture 408"/>
                          <pic:cNvPicPr/>
                        </pic:nvPicPr>
                        <pic:blipFill>
                          <a:blip r:embed="rId52"/>
                          <a:stretch>
                            <a:fillRect/>
                          </a:stretch>
                        </pic:blipFill>
                        <pic:spPr>
                          <a:xfrm>
                            <a:off x="0" y="0"/>
                            <a:ext cx="5410200" cy="3968496"/>
                          </a:xfrm>
                          <a:prstGeom prst="rect">
                            <a:avLst/>
                          </a:prstGeom>
                        </pic:spPr>
                      </pic:pic>
                    </wpg:wgp>
                  </a:graphicData>
                </a:graphic>
              </wp:anchor>
            </w:drawing>
          </mc:Choice>
          <mc:Fallback>
            <w:pict>
              <v:group w14:anchorId="099676A0" id="Group 3130" o:spid="_x0000_s1097" style="position:absolute;left:0;text-align:left;margin-left:0;margin-top:0;width:428.6pt;height:340.35pt;z-index:251673600;mso-position-horizontal-relative:text;mso-position-vertical-relative:text" coordsize="54431,432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">
                <v:rect id="Rectangle 400" o:spid="_x0000_s1098" style="position:absolute;left:54114;top:3862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41" o:spid="_x0000_s1099" style="position:absolute;left:3;top:39828;width:54110;height:91;visibility:visible;mso-wrap-style:square;v-text-anchor:top" coordsize="54110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fAMsUA&#10;AADdAAAADwAAAGRycy9kb3ducmV2LnhtbESPzWrDMBCE74W8g9hAb40cp4TgRjYhEOghUPJz6W2x&#10;NpaJtTKSYrt9+qpQ6HGYnW92ttVkOzGQD61jBctFBoK4drrlRsH1cnjZgAgRWWPnmBR8UYCqnD1t&#10;sdBu5BMN59iIBOFQoAITY19IGWpDFsPC9cTJuzlvMSbpG6k9jgluO5ln2VpabDk1GOxpb6i+nx82&#10;vbG2uf0+hOHx4af8cjTNyX2OSj3Pp90biEhT/D/+S79rBavN6xJ+1yQE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8AyxQAAAN0AAAAPAAAAAAAAAAAAAAAAAJgCAABkcnMv&#10;ZG93bnJldi54bWxQSwUGAAAAAAQABAD1AAAAigMAAAAA&#10;" path="m,l5411089,r,9144l,9144,,e" fillcolor="#b5082e" stroked="f" strokeweight="0">
                  <v:stroke miterlimit="83231f" joinstyle="miter"/>
                  <v:path arrowok="t" textboxrect="0,0,5411089,9144"/>
                </v:shape>
                <v:rect id="Rectangle 3102" o:spid="_x0000_s1100" style="position:absolute;left:3;top:41550;width:7523;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585033" w:rsidRPr="00A67C3A" w:rsidRDefault="00FE46D5">
                        <w:pPr>
                          <w:spacing w:after="160" w:line="259" w:lineRule="auto"/>
                          <w:ind w:left="0" w:right="0" w:firstLine="0"/>
                          <w:jc w:val="left"/>
                          <w:rPr>
                            <w:color w:val="auto"/>
                            <w:u w:val="none"/>
                          </w:rPr>
                        </w:pPr>
                        <w:r w:rsidRPr="00A67C3A">
                          <w:rPr>
                            <w:color w:val="auto"/>
                            <w:sz w:val="26"/>
                            <w:u w:val="none"/>
                          </w:rPr>
                          <w:t>Page #5:</w:t>
                        </w:r>
                      </w:p>
                    </w:txbxContent>
                  </v:textbox>
                </v:rect>
                <v:rect id="Rectangle 3106" o:spid="_x0000_s1101" style="position:absolute;left:5671;top:41550;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585033" w:rsidRDefault="00FE46D5">
                        <w:pPr>
                          <w:spacing w:after="160" w:line="259" w:lineRule="auto"/>
                          <w:ind w:left="0" w:right="0" w:firstLine="0"/>
                          <w:jc w:val="left"/>
                        </w:pPr>
                        <w:r>
                          <w:rPr>
                            <w:sz w:val="26"/>
                            <w:u w:val="none" w:color="000000"/>
                          </w:rPr>
                          <w:t xml:space="preserve"> </w:t>
                        </w:r>
                      </w:p>
                    </w:txbxContent>
                  </v:textbox>
                </v:rect>
                <v:shape id="Picture 408" o:spid="_x0000_s1102" type="#_x0000_t75" style="position:absolute;width:54102;height:39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7mbC+AAAA3AAAAA8AAABkcnMvZG93bnJldi54bWxET8uKwjAU3Qv+Q7iCO0194Eg1ivhg3FpH&#10;15fm2habm5JErX8/WQguD+e9XLemFk9yvrKsYDRMQBDnVldcKPg7HwZzED4ga6wtk4I3eVivup0l&#10;ptq++ETPLBQihrBPUUEZQpNK6fOSDPqhbYgjd7POYIjQFVI7fMVwU8txksykwYpjQ4kNbUvK79nD&#10;KJhpbe77/fb3Z3xyntvH+TK57pTq99rNAkSgNnzFH/dRK5gmcW08E4+AXP0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57mbC+AAAA3AAAAA8AAAAAAAAAAAAAAAAAnwIAAGRy&#10;cy9kb3ducmV2LnhtbFBLBQYAAAAABAAEAPcAAACKAwAAAAA=&#10;">
                  <v:imagedata r:id="rId53" o:title=""/>
                </v:shape>
                <w10:wrap type="square"/>
              </v:group>
            </w:pict>
          </mc:Fallback>
        </mc:AlternateContent>
      </w:r>
    </w:p>
    <w:p w:rsidR="00585033" w:rsidRPr="00A67C3A" w:rsidRDefault="00FE46D5">
      <w:pPr>
        <w:spacing w:after="0"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1281A0CC" wp14:editId="12026E94">
                <wp:extent cx="4880801" cy="3733048"/>
                <wp:effectExtent l="0" t="0" r="0" b="0"/>
                <wp:docPr id="3132" name="Group 3132"/>
                <wp:cNvGraphicFramePr/>
                <a:graphic xmlns:a="http://schemas.openxmlformats.org/drawingml/2006/main">
                  <a:graphicData uri="http://schemas.microsoft.com/office/word/2010/wordprocessingGroup">
                    <wpg:wgp>
                      <wpg:cNvGrpSpPr/>
                      <wpg:grpSpPr>
                        <a:xfrm>
                          <a:off x="0" y="0"/>
                          <a:ext cx="4880801" cy="3733048"/>
                          <a:chOff x="0" y="0"/>
                          <a:chExt cx="4880801" cy="3733048"/>
                        </a:xfrm>
                      </wpg:grpSpPr>
                      <wps:wsp>
                        <wps:cNvPr id="405" name="Rectangle 405"/>
                        <wps:cNvSpPr/>
                        <wps:spPr>
                          <a:xfrm>
                            <a:off x="4849114" y="3590239"/>
                            <a:ext cx="42143" cy="189936"/>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42" name="Shape 3842"/>
                        <wps:cNvSpPr/>
                        <wps:spPr>
                          <a:xfrm>
                            <a:off x="305" y="3710634"/>
                            <a:ext cx="4848734" cy="9144"/>
                          </a:xfrm>
                          <a:custGeom>
                            <a:avLst/>
                            <a:gdLst/>
                            <a:ahLst/>
                            <a:cxnLst/>
                            <a:rect l="0" t="0" r="0" b="0"/>
                            <a:pathLst>
                              <a:path w="4848734" h="9144">
                                <a:moveTo>
                                  <a:pt x="0" y="0"/>
                                </a:moveTo>
                                <a:lnTo>
                                  <a:pt x="4848734" y="0"/>
                                </a:lnTo>
                                <a:lnTo>
                                  <a:pt x="4848734"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410" name="Picture 410"/>
                          <pic:cNvPicPr/>
                        </pic:nvPicPr>
                        <pic:blipFill>
                          <a:blip r:embed="rId54"/>
                          <a:stretch>
                            <a:fillRect/>
                          </a:stretch>
                        </pic:blipFill>
                        <pic:spPr>
                          <a:xfrm>
                            <a:off x="0" y="0"/>
                            <a:ext cx="4847844" cy="3689604"/>
                          </a:xfrm>
                          <a:prstGeom prst="rect">
                            <a:avLst/>
                          </a:prstGeom>
                        </pic:spPr>
                      </pic:pic>
                    </wpg:wgp>
                  </a:graphicData>
                </a:graphic>
              </wp:inline>
            </w:drawing>
          </mc:Choice>
          <mc:Fallback>
            <w:pict>
              <v:group w14:anchorId="1281A0CC" id="Group 3132" o:spid="_x0000_s1103" style="width:384.3pt;height:293.95pt;mso-position-horizontal-relative:char;mso-position-vertical-relative:line" coordsize="48808,373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">
                <v:rect id="Rectangle 405" o:spid="_x0000_s1104" style="position:absolute;left:48491;top:3590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sVsUA&#10;AADcAAAADwAAAGRycy9kb3ducmV2LnhtbESPS4vCQBCE7wv7H4Ze8LZOVnT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uxW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42" o:spid="_x0000_s1105" style="position:absolute;left:3;top:37106;width:48487;height:91;visibility:visible;mso-wrap-style:square;v-text-anchor:top" coordsize="48487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Wh8YA&#10;AADdAAAADwAAAGRycy9kb3ducmV2LnhtbESPT2vCQBTE7wW/w/IEb3Xjn5aQuoqKgu1JU6F4e2Sf&#10;2WD2bciuGr+9Wyj0OMzMb5jZorO1uFHrK8cKRsMEBHHhdMWlguP39jUF4QOyxtoxKXiQh8W89zLD&#10;TLs7H+iWh1JECPsMFZgQmkxKXxiy6IeuIY7e2bUWQ5RtKXWL9wi3tRwnybu0WHFcMNjQ2lBxya9W&#10;wWbytefT8SfffZ6Tt1NhNumquyg16HfLDxCBuvAf/mvvtIJJOh3D75v4BO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GWh8YAAADdAAAADwAAAAAAAAAAAAAAAACYAgAAZHJz&#10;L2Rvd25yZXYueG1sUEsFBgAAAAAEAAQA9QAAAIsDAAAAAA==&#10;" path="m,l4848734,r,9144l,9144,,e" fillcolor="#b5082e" stroked="f" strokeweight="0">
                  <v:stroke miterlimit="83231f" joinstyle="miter"/>
                  <v:path arrowok="t" textboxrect="0,0,4848734,9144"/>
                </v:shape>
                <v:shape id="Picture 410" o:spid="_x0000_s1106" type="#_x0000_t75" style="position:absolute;width:48478;height:36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yfTCAAAA3AAAAA8AAABkcnMvZG93bnJldi54bWxET89rwjAUvgv7H8Ib7CKaKuJGZ5QhygaC&#10;YLeLt2fzTIrNS2mitv/9chA8fny/F6vO1eJGbag8K5iMMxDEpdcVGwV/v9vRB4gQkTXWnklBTwFW&#10;y5fBAnPt73ygWxGNSCEcclRgY2xyKUNpyWEY+4Y4cWffOowJtkbqFu8p3NVymmVz6bDi1GCxobWl&#10;8lJcnYJTfzpuzdCSifsz7me7y/d7v1Hq7bX7+gQRqYtP8cP9oxXMJml+OpOOgF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zsn0wgAAANwAAAAPAAAAAAAAAAAAAAAAAJ8C&#10;AABkcnMvZG93bnJldi54bWxQSwUGAAAAAAQABAD3AAAAjgMAAAAA&#10;">
                  <v:imagedata r:id="rId55" o:title=""/>
                </v:shape>
                <w10:anchorlock/>
              </v:group>
            </w:pict>
          </mc:Fallback>
        </mc:AlternateContent>
      </w:r>
    </w:p>
    <w:p w:rsidR="00585033" w:rsidRPr="00A67C3A" w:rsidRDefault="00FE46D5">
      <w:pPr>
        <w:spacing w:after="0"/>
        <w:ind w:left="-5"/>
        <w:rPr>
          <w:color w:val="auto"/>
          <w:u w:val="none"/>
        </w:rPr>
      </w:pPr>
      <w:r w:rsidRPr="00A67C3A">
        <w:rPr>
          <w:noProof/>
          <w:color w:val="auto"/>
          <w:u w:val="none"/>
        </w:rPr>
        <mc:AlternateContent>
          <mc:Choice Requires="wpg">
            <w:drawing>
              <wp:anchor distT="0" distB="0" distL="114300" distR="114300" simplePos="0" relativeHeight="251674624" behindDoc="0" locked="0" layoutInCell="1" allowOverlap="1" wp14:anchorId="0258EDA6" wp14:editId="28A1B087">
                <wp:simplePos x="0" y="0"/>
                <wp:positionH relativeFrom="page">
                  <wp:posOffset>457200</wp:posOffset>
                </wp:positionH>
                <wp:positionV relativeFrom="page">
                  <wp:posOffset>914349</wp:posOffset>
                </wp:positionV>
                <wp:extent cx="9144" cy="8166863"/>
                <wp:effectExtent l="0" t="0" r="0" b="0"/>
                <wp:wrapSquare wrapText="bothSides"/>
                <wp:docPr id="3284" name="Group 3284"/>
                <wp:cNvGraphicFramePr/>
                <a:graphic xmlns:a="http://schemas.openxmlformats.org/drawingml/2006/main">
                  <a:graphicData uri="http://schemas.microsoft.com/office/word/2010/wordprocessingGroup">
                    <wpg:wgp>
                      <wpg:cNvGrpSpPr/>
                      <wpg:grpSpPr>
                        <a:xfrm>
                          <a:off x="0" y="0"/>
                          <a:ext cx="9144" cy="8166863"/>
                          <a:chOff x="0" y="0"/>
                          <a:chExt cx="9144" cy="8166863"/>
                        </a:xfrm>
                      </wpg:grpSpPr>
                      <wps:wsp>
                        <wps:cNvPr id="3843" name="Shape 3843"/>
                        <wps:cNvSpPr/>
                        <wps:spPr>
                          <a:xfrm>
                            <a:off x="0" y="0"/>
                            <a:ext cx="9144" cy="8166863"/>
                          </a:xfrm>
                          <a:custGeom>
                            <a:avLst/>
                            <a:gdLst/>
                            <a:ahLst/>
                            <a:cxnLst/>
                            <a:rect l="0" t="0" r="0" b="0"/>
                            <a:pathLst>
                              <a:path w="9144" h="8166863">
                                <a:moveTo>
                                  <a:pt x="0" y="0"/>
                                </a:moveTo>
                                <a:lnTo>
                                  <a:pt x="9144" y="0"/>
                                </a:lnTo>
                                <a:lnTo>
                                  <a:pt x="9144" y="8166863"/>
                                </a:lnTo>
                                <a:lnTo>
                                  <a:pt x="0" y="81668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2FF982" id="Group 3284" o:spid="_x0000_s1026" style="position:absolute;margin-left:36pt;margin-top:1in;width:.7pt;height:643.05pt;z-index:251674624;mso-position-horizontal-relative:page;mso-position-vertical-relative:page" coordsize="91,81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">
                <v:shape id="Shape 3843" o:spid="_x0000_s1027" style="position:absolute;width:91;height:81668;visibility:visible;mso-wrap-style:square;v-text-anchor:top" coordsize="9144,8166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D98gA&#10;AADdAAAADwAAAGRycy9kb3ducmV2LnhtbESPT2vCQBTE70K/w/IKXopuoq1IdBURhV481PoHb4/s&#10;axKafRuzW5N8e7cgeBxm5jfMfNmaUtyodoVlBfEwAkGcWl1wpuDwvR1MQTiPrLG0TAo6crBcvPTm&#10;mGjb8Bfd9j4TAcIuQQW591UipUtzMuiGtiIO3o+tDfog60zqGpsAN6UcRdFEGiw4LORY0Tqn9Hf/&#10;ZxQcu10Tn9KP7eVtrYvyeo43my5Wqv/armYgPLX+GX60P7WC8fR9DP9vwhO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xAP3yAAAAN0AAAAPAAAAAAAAAAAAAAAAAJgCAABk&#10;cnMvZG93bnJldi54bWxQSwUGAAAAAAQABAD1AAAAjQMAAAAA&#10;" path="m,l9144,r,8166863l,8166863,,e" fillcolor="black" stroked="f" strokeweight="0">
                  <v:stroke miterlimit="83231f" joinstyle="miter"/>
                  <v:path arrowok="t" textboxrect="0,0,9144,8166863"/>
                </v:shape>
                <w10:wrap type="square" anchorx="page" anchory="page"/>
              </v:group>
            </w:pict>
          </mc:Fallback>
        </mc:AlternateContent>
      </w:r>
      <w:r w:rsidRPr="00A67C3A">
        <w:rPr>
          <w:color w:val="auto"/>
          <w:u w:val="none"/>
        </w:rPr>
        <w:t xml:space="preserve">Notice that the URIs are the same for each one. But it doesn’t have to be “index.html”: </w:t>
      </w:r>
    </w:p>
    <w:p w:rsidR="00585033" w:rsidRPr="00A67C3A" w:rsidRDefault="00FE46D5">
      <w:pPr>
        <w:spacing w:after="226" w:line="259" w:lineRule="auto"/>
        <w:ind w:left="0" w:right="0" w:firstLine="0"/>
        <w:jc w:val="left"/>
        <w:rPr>
          <w:color w:val="auto"/>
          <w:u w:val="none"/>
        </w:rPr>
      </w:pPr>
      <w:r w:rsidRPr="00A67C3A">
        <w:rPr>
          <w:noProof/>
          <w:color w:val="auto"/>
          <w:u w:val="none"/>
        </w:rPr>
        <mc:AlternateContent>
          <mc:Choice Requires="wpg">
            <w:drawing>
              <wp:inline distT="0" distB="0" distL="0" distR="0" wp14:anchorId="5DFDFFDD" wp14:editId="744DA370">
                <wp:extent cx="5562029" cy="3732465"/>
                <wp:effectExtent l="0" t="0" r="0" b="0"/>
                <wp:docPr id="3282" name="Group 3282"/>
                <wp:cNvGraphicFramePr/>
                <a:graphic xmlns:a="http://schemas.openxmlformats.org/drawingml/2006/main">
                  <a:graphicData uri="http://schemas.microsoft.com/office/word/2010/wordprocessingGroup">
                    <wpg:wgp>
                      <wpg:cNvGrpSpPr/>
                      <wpg:grpSpPr>
                        <a:xfrm>
                          <a:off x="0" y="0"/>
                          <a:ext cx="5562029" cy="3732465"/>
                          <a:chOff x="0" y="0"/>
                          <a:chExt cx="5562029" cy="3732465"/>
                        </a:xfrm>
                      </wpg:grpSpPr>
                      <wps:wsp>
                        <wps:cNvPr id="436" name="Rectangle 436"/>
                        <wps:cNvSpPr/>
                        <wps:spPr>
                          <a:xfrm>
                            <a:off x="5530342" y="3589655"/>
                            <a:ext cx="42143" cy="189937"/>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44" name="Shape 3844"/>
                        <wps:cNvSpPr/>
                        <wps:spPr>
                          <a:xfrm>
                            <a:off x="305" y="3710051"/>
                            <a:ext cx="5529961" cy="9144"/>
                          </a:xfrm>
                          <a:custGeom>
                            <a:avLst/>
                            <a:gdLst/>
                            <a:ahLst/>
                            <a:cxnLst/>
                            <a:rect l="0" t="0" r="0" b="0"/>
                            <a:pathLst>
                              <a:path w="5529961" h="9144">
                                <a:moveTo>
                                  <a:pt x="0" y="0"/>
                                </a:moveTo>
                                <a:lnTo>
                                  <a:pt x="5529961" y="0"/>
                                </a:lnTo>
                                <a:lnTo>
                                  <a:pt x="5529961"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447" name="Picture 447"/>
                          <pic:cNvPicPr/>
                        </pic:nvPicPr>
                        <pic:blipFill>
                          <a:blip r:embed="rId56"/>
                          <a:stretch>
                            <a:fillRect/>
                          </a:stretch>
                        </pic:blipFill>
                        <pic:spPr>
                          <a:xfrm>
                            <a:off x="0" y="0"/>
                            <a:ext cx="5529072" cy="3695700"/>
                          </a:xfrm>
                          <a:prstGeom prst="rect">
                            <a:avLst/>
                          </a:prstGeom>
                        </pic:spPr>
                      </pic:pic>
                    </wpg:wgp>
                  </a:graphicData>
                </a:graphic>
              </wp:inline>
            </w:drawing>
          </mc:Choice>
          <mc:Fallback>
            <w:pict>
              <v:group w14:anchorId="5DFDFFDD" id="Group 3282" o:spid="_x0000_s1107" style="width:437.95pt;height:293.9pt;mso-position-horizontal-relative:char;mso-position-vertical-relative:line" coordsize="55620,373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">
                <v:rect id="Rectangle 436" o:spid="_x0000_s1108" style="position:absolute;left:55303;top:35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4nMYA&#10;AADcAAAADwAAAGRycy9kb3ducmV2LnhtbESPW2vCQBSE3wv9D8sp9K1ueiFodBXpheRRo6C+HbLH&#10;JJg9G7Jbk/bXu4Lg4zA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4nMYAAADcAAAADwAAAAAAAAAAAAAAAACYAgAAZHJz&#10;L2Rvd25yZXYueG1sUEsFBgAAAAAEAAQA9QAAAIsDA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44" o:spid="_x0000_s1109" style="position:absolute;left:3;top:37100;width:55299;height:91;visibility:visible;mso-wrap-style:square;v-text-anchor:top" coordsize="55299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nb8QA&#10;AADdAAAADwAAAGRycy9kb3ducmV2LnhtbESPQYvCMBSE74L/ITxhb5pWRaQaRQVBWPZg3b0/mmdT&#10;bF5KEmv3328WFvY4zMw3zHY/2Fb05EPjWEE+y0AQV043XCv4vJ2naxAhImtsHZOCbwqw341HWyy0&#10;e/GV+jLWIkE4FKjAxNgVUobKkMUwcx1x8u7OW4xJ+lpqj68Et62cZ9lKWmw4LRjs6GSoepRPq8CX&#10;1cchv37lZqjvK3N572/HplfqbTIcNiAiDfE//Ne+aAWL9XIJv2/S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OJ2/EAAAA3QAAAA8AAAAAAAAAAAAAAAAAmAIAAGRycy9k&#10;b3ducmV2LnhtbFBLBQYAAAAABAAEAPUAAACJAwAAAAA=&#10;" path="m,l5529961,r,9144l,9144,,e" fillcolor="#b5082e" stroked="f" strokeweight="0">
                  <v:stroke miterlimit="83231f" joinstyle="miter"/>
                  <v:path arrowok="t" textboxrect="0,0,5529961,9144"/>
                </v:shape>
                <v:shape id="Picture 447" o:spid="_x0000_s1110" type="#_x0000_t75" style="position:absolute;width:55290;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1y2TGAAAA3AAAAA8AAABkcnMvZG93bnJldi54bWxEj0FLAzEUhO+C/yE8wZtNLMXKtmkRQai0&#10;h1qLXl83z83azcuaxN21v94UBI/DzHzDzJeDa0RHIdaeNdyOFAji0puaKw3716ebexAxIRtsPJOG&#10;H4qwXFxezLEwvucX6napEhnCsUANNqW2kDKWlhzGkW+Js/fhg8OUZaikCdhnuGvkWKk76bDmvGCx&#10;pUdL5XH37TS8d8fN6rR+tiq8bafjA6qv/nOv9fXV8DADkWhI/+G/9spomEymcD6Tj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3XLZMYAAADcAAAADwAAAAAAAAAAAAAA&#10;AACfAgAAZHJzL2Rvd25yZXYueG1sUEsFBgAAAAAEAAQA9wAAAJIDAAAAAA==&#10;">
                  <v:imagedata r:id="rId57" o:title=""/>
                </v:shape>
                <w10:anchorlock/>
              </v:group>
            </w:pict>
          </mc:Fallback>
        </mc:AlternateContent>
      </w:r>
    </w:p>
    <w:p w:rsidR="00585033" w:rsidRPr="00A67C3A" w:rsidRDefault="00FE46D5">
      <w:pPr>
        <w:spacing w:after="0"/>
        <w:ind w:left="-5"/>
        <w:rPr>
          <w:color w:val="auto"/>
          <w:u w:val="none"/>
        </w:rPr>
      </w:pPr>
      <w:r w:rsidRPr="00A67C3A">
        <w:rPr>
          <w:color w:val="auto"/>
          <w:u w:val="none"/>
        </w:rPr>
        <w:t>Funny thing even if you request the html that it redirects you to, you may not get that html:</w:t>
      </w:r>
    </w:p>
    <w:p w:rsidR="00585033" w:rsidRDefault="00FE46D5">
      <w:pPr>
        <w:spacing w:after="0" w:line="259" w:lineRule="auto"/>
        <w:ind w:left="0" w:right="0" w:firstLine="0"/>
        <w:jc w:val="left"/>
        <w:rPr>
          <w:color w:val="auto"/>
          <w:u w:val="none"/>
        </w:rPr>
      </w:pPr>
      <w:r w:rsidRPr="00A67C3A">
        <w:rPr>
          <w:noProof/>
          <w:color w:val="auto"/>
          <w:u w:val="none"/>
        </w:rPr>
        <w:lastRenderedPageBreak/>
        <mc:AlternateContent>
          <mc:Choice Requires="wpg">
            <w:drawing>
              <wp:inline distT="0" distB="0" distL="0" distR="0" wp14:anchorId="6183FDF1" wp14:editId="1FB1E2F1">
                <wp:extent cx="5062157" cy="3733049"/>
                <wp:effectExtent l="0" t="0" r="0" b="0"/>
                <wp:docPr id="3283" name="Group 3283"/>
                <wp:cNvGraphicFramePr/>
                <a:graphic xmlns:a="http://schemas.openxmlformats.org/drawingml/2006/main">
                  <a:graphicData uri="http://schemas.microsoft.com/office/word/2010/wordprocessingGroup">
                    <wpg:wgp>
                      <wpg:cNvGrpSpPr/>
                      <wpg:grpSpPr>
                        <a:xfrm>
                          <a:off x="0" y="0"/>
                          <a:ext cx="5062157" cy="3733049"/>
                          <a:chOff x="0" y="0"/>
                          <a:chExt cx="5062157" cy="3733049"/>
                        </a:xfrm>
                      </wpg:grpSpPr>
                      <wps:wsp>
                        <wps:cNvPr id="444" name="Rectangle 444"/>
                        <wps:cNvSpPr/>
                        <wps:spPr>
                          <a:xfrm>
                            <a:off x="5030470" y="3590240"/>
                            <a:ext cx="42143" cy="189936"/>
                          </a:xfrm>
                          <a:prstGeom prst="rect">
                            <a:avLst/>
                          </a:prstGeom>
                          <a:ln>
                            <a:noFill/>
                          </a:ln>
                        </wps:spPr>
                        <wps:txbx>
                          <w:txbxContent>
                            <w:p w:rsidR="00585033" w:rsidRDefault="00FE46D5">
                              <w:pPr>
                                <w:spacing w:after="160" w:line="259" w:lineRule="auto"/>
                                <w:ind w:left="0" w:right="0" w:firstLine="0"/>
                                <w:jc w:val="left"/>
                              </w:pPr>
                              <w:r>
                                <w:rPr>
                                  <w:u w:val="none" w:color="000000"/>
                                </w:rPr>
                                <w:t xml:space="preserve"> </w:t>
                              </w:r>
                            </w:p>
                          </w:txbxContent>
                        </wps:txbx>
                        <wps:bodyPr horzOverflow="overflow" vert="horz" lIns="0" tIns="0" rIns="0" bIns="0" rtlCol="0">
                          <a:noAutofit/>
                        </wps:bodyPr>
                      </wps:wsp>
                      <wps:wsp>
                        <wps:cNvPr id="3845" name="Shape 3845"/>
                        <wps:cNvSpPr/>
                        <wps:spPr>
                          <a:xfrm>
                            <a:off x="305" y="3710635"/>
                            <a:ext cx="5030089" cy="9144"/>
                          </a:xfrm>
                          <a:custGeom>
                            <a:avLst/>
                            <a:gdLst/>
                            <a:ahLst/>
                            <a:cxnLst/>
                            <a:rect l="0" t="0" r="0" b="0"/>
                            <a:pathLst>
                              <a:path w="5030089" h="9144">
                                <a:moveTo>
                                  <a:pt x="0" y="0"/>
                                </a:moveTo>
                                <a:lnTo>
                                  <a:pt x="5030089" y="0"/>
                                </a:lnTo>
                                <a:lnTo>
                                  <a:pt x="5030089" y="9144"/>
                                </a:lnTo>
                                <a:lnTo>
                                  <a:pt x="0" y="9144"/>
                                </a:lnTo>
                                <a:lnTo>
                                  <a:pt x="0" y="0"/>
                                </a:lnTo>
                              </a:path>
                            </a:pathLst>
                          </a:custGeom>
                          <a:ln w="0" cap="flat">
                            <a:miter lim="127000"/>
                          </a:ln>
                        </wps:spPr>
                        <wps:style>
                          <a:lnRef idx="0">
                            <a:srgbClr val="000000">
                              <a:alpha val="0"/>
                            </a:srgbClr>
                          </a:lnRef>
                          <a:fillRef idx="1">
                            <a:srgbClr val="B5082E"/>
                          </a:fillRef>
                          <a:effectRef idx="0">
                            <a:scrgbClr r="0" g="0" b="0"/>
                          </a:effectRef>
                          <a:fontRef idx="none"/>
                        </wps:style>
                        <wps:bodyPr/>
                      </wps:wsp>
                      <pic:pic xmlns:pic="http://schemas.openxmlformats.org/drawingml/2006/picture">
                        <pic:nvPicPr>
                          <pic:cNvPr id="449" name="Picture 449"/>
                          <pic:cNvPicPr/>
                        </pic:nvPicPr>
                        <pic:blipFill>
                          <a:blip r:embed="rId58"/>
                          <a:stretch>
                            <a:fillRect/>
                          </a:stretch>
                        </pic:blipFill>
                        <pic:spPr>
                          <a:xfrm>
                            <a:off x="0" y="0"/>
                            <a:ext cx="5029200" cy="3689604"/>
                          </a:xfrm>
                          <a:prstGeom prst="rect">
                            <a:avLst/>
                          </a:prstGeom>
                        </pic:spPr>
                      </pic:pic>
                    </wpg:wgp>
                  </a:graphicData>
                </a:graphic>
              </wp:inline>
            </w:drawing>
          </mc:Choice>
          <mc:Fallback>
            <w:pict>
              <v:group w14:anchorId="6183FDF1" id="Group 3283" o:spid="_x0000_s1111" style="width:398.6pt;height:293.95pt;mso-position-horizontal-relative:char;mso-position-vertical-relative:line" coordsize="50621,373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">
                <v:rect id="Rectangle 444" o:spid="_x0000_s1112" style="position:absolute;left:50304;top:3590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wDcUA&#10;AADcAAAADwAAAGRycy9kb3ducmV2LnhtbESPT4vCMBTE7wt+h/AEb2uql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ANxQAAANwAAAAPAAAAAAAAAAAAAAAAAJgCAABkcnMv&#10;ZG93bnJldi54bWxQSwUGAAAAAAQABAD1AAAAigMAAAAA&#10;" filled="f" stroked="f">
                  <v:textbox inset="0,0,0,0">
                    <w:txbxContent>
                      <w:p w:rsidR="00585033" w:rsidRDefault="00FE46D5">
                        <w:pPr>
                          <w:spacing w:after="160" w:line="259" w:lineRule="auto"/>
                          <w:ind w:left="0" w:right="0" w:firstLine="0"/>
                          <w:jc w:val="left"/>
                        </w:pPr>
                        <w:r>
                          <w:rPr>
                            <w:u w:val="none" w:color="000000"/>
                          </w:rPr>
                          <w:t xml:space="preserve"> </w:t>
                        </w:r>
                      </w:p>
                    </w:txbxContent>
                  </v:textbox>
                </v:rect>
                <v:shape id="Shape 3845" o:spid="_x0000_s1113" style="position:absolute;left:3;top:37106;width:50300;height:91;visibility:visible;mso-wrap-style:square;v-text-anchor:top" coordsize="50300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cMUA&#10;AADdAAAADwAAAGRycy9kb3ducmV2LnhtbESPS2vCQBSF9wX/w3CF7urEV9XoKNLSUunK5/qSuSbR&#10;zJ2QGWP013cKgsvDeXyc2aIxhaipcrllBd1OBII4sTrnVMFu+/U2BuE8ssbCMim4kYPFvPUyw1jb&#10;K6+p3vhUhBF2MSrIvC9jKV2SkUHXsSVx8I62MuiDrFKpK7yGcVPIXhS9S4M5B0KGJX1klJw3FxMg&#10;k8Gp3q8udE8Pn72czqP+9/pXqdd2s5yC8NT4Z/jR/tEK+uPBEP7fh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89wxQAAAN0AAAAPAAAAAAAAAAAAAAAAAJgCAABkcnMv&#10;ZG93bnJldi54bWxQSwUGAAAAAAQABAD1AAAAigMAAAAA&#10;" path="m,l5030089,r,9144l,9144,,e" fillcolor="#b5082e" stroked="f" strokeweight="0">
                  <v:stroke miterlimit="83231f" joinstyle="miter"/>
                  <v:path arrowok="t" textboxrect="0,0,5030089,9144"/>
                </v:shape>
                <v:shape id="Picture 449" o:spid="_x0000_s1114" type="#_x0000_t75" style="position:absolute;width:50292;height:36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k2PPDAAAA3AAAAA8AAABkcnMvZG93bnJldi54bWxEj82KAjEQhO/CvkPoBW+aWRV/RqOIICxe&#10;xJ8HaCZtMjrpzE6ijm+/ERb2WFTVV9Ri1bpKPKgJpWcFX/0MBHHhdclGwfm07U1BhIissfJMCl4U&#10;YLX86Cww1/7JB3ocoxEJwiFHBTbGOpcyFJYchr6viZN38Y3DmGRjpG7wmeCukoMsG0uHJacFizVt&#10;LBW3490pMMGbvZ3cB7vLjznvstd1O2yvSnU/2/UcRKQ2/of/2t9awWg0g/eZdAT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yTY88MAAADcAAAADwAAAAAAAAAAAAAAAACf&#10;AgAAZHJzL2Rvd25yZXYueG1sUEsFBgAAAAAEAAQA9wAAAI8DAAAAAA==&#10;">
                  <v:imagedata r:id="rId59" o:title=""/>
                </v:shape>
                <w10:anchorlock/>
              </v:group>
            </w:pict>
          </mc:Fallback>
        </mc:AlternateContent>
      </w:r>
    </w:p>
    <w:p w:rsidR="00A67C3A" w:rsidRPr="00A67C3A" w:rsidRDefault="00A67C3A">
      <w:pPr>
        <w:spacing w:after="0" w:line="259" w:lineRule="auto"/>
        <w:ind w:left="0" w:right="0" w:firstLine="0"/>
        <w:jc w:val="left"/>
        <w:rPr>
          <w:color w:val="auto"/>
          <w:u w:val="none"/>
        </w:rPr>
      </w:pPr>
    </w:p>
    <w:p w:rsidR="00585033" w:rsidRPr="00A67C3A" w:rsidRDefault="00FE46D5">
      <w:pPr>
        <w:ind w:left="-5"/>
        <w:rPr>
          <w:color w:val="auto"/>
          <w:u w:val="none"/>
        </w:rPr>
      </w:pPr>
      <w:r w:rsidRPr="00A67C3A">
        <w:rPr>
          <w:color w:val="auto"/>
          <w:u w:val="none"/>
        </w:rPr>
        <w:t xml:space="preserve">4. Feature listing and assignment:  </w:t>
      </w:r>
    </w:p>
    <w:p w:rsidR="00A67C3A" w:rsidRDefault="00FE46D5" w:rsidP="00A67C3A">
      <w:pPr>
        <w:ind w:left="-5"/>
        <w:rPr>
          <w:color w:val="auto"/>
          <w:u w:val="none"/>
        </w:rPr>
      </w:pPr>
      <w:r w:rsidRPr="00A67C3A">
        <w:rPr>
          <w:color w:val="auto"/>
          <w:u w:val="none"/>
        </w:rPr>
        <w:t xml:space="preserve">Assignment: </w:t>
      </w:r>
      <w:r w:rsidR="002077F3">
        <w:rPr>
          <w:color w:val="auto"/>
          <w:u w:val="none"/>
        </w:rPr>
        <w:t>Same-Room Separate-Coding, Mutual Despair</w:t>
      </w:r>
    </w:p>
    <w:p w:rsidR="00585033" w:rsidRPr="00A67C3A" w:rsidRDefault="00FE46D5">
      <w:pPr>
        <w:ind w:left="-5"/>
        <w:rPr>
          <w:color w:val="auto"/>
          <w:u w:val="none"/>
        </w:rPr>
      </w:pPr>
      <w:r w:rsidRPr="00A67C3A">
        <w:rPr>
          <w:color w:val="auto"/>
          <w:u w:val="none"/>
        </w:rPr>
        <w:t xml:space="preserve">Features:  </w:t>
      </w:r>
    </w:p>
    <w:p w:rsidR="002077F3" w:rsidRDefault="002077F3" w:rsidP="002077F3">
      <w:pPr>
        <w:ind w:left="-5"/>
        <w:rPr>
          <w:color w:val="auto"/>
          <w:u w:val="none"/>
        </w:rPr>
      </w:pPr>
      <w:r>
        <w:rPr>
          <w:color w:val="auto"/>
          <w:u w:val="none"/>
        </w:rPr>
        <w:t>Testing Tools and Client--Greg</w:t>
      </w:r>
    </w:p>
    <w:p w:rsidR="002077F3" w:rsidRDefault="002077F3" w:rsidP="002077F3">
      <w:pPr>
        <w:ind w:left="-5"/>
        <w:rPr>
          <w:color w:val="auto"/>
          <w:u w:val="none"/>
        </w:rPr>
      </w:pPr>
      <w:r>
        <w:rPr>
          <w:color w:val="auto"/>
          <w:u w:val="none"/>
        </w:rPr>
        <w:t>Server and Database</w:t>
      </w:r>
    </w:p>
    <w:p w:rsidR="00585033" w:rsidRPr="00A67C3A" w:rsidRDefault="00FE46D5">
      <w:pPr>
        <w:ind w:left="-5"/>
        <w:rPr>
          <w:color w:val="auto"/>
          <w:u w:val="none"/>
        </w:rPr>
      </w:pPr>
      <w:r w:rsidRPr="00A67C3A">
        <w:rPr>
          <w:color w:val="auto"/>
          <w:u w:val="none"/>
        </w:rPr>
        <w:t xml:space="preserve">Change History: </w:t>
      </w:r>
    </w:p>
    <w:p w:rsidR="00585033" w:rsidRDefault="00FE46D5">
      <w:pPr>
        <w:ind w:left="-5"/>
        <w:rPr>
          <w:color w:val="auto"/>
          <w:u w:val="none"/>
        </w:rPr>
      </w:pPr>
      <w:r w:rsidRPr="00A67C3A">
        <w:rPr>
          <w:color w:val="auto"/>
          <w:u w:val="none"/>
        </w:rPr>
        <w:t xml:space="preserve">All red and underlined text is changed. </w:t>
      </w:r>
    </w:p>
    <w:p w:rsidR="002077F3" w:rsidRDefault="002077F3">
      <w:pPr>
        <w:ind w:left="-5"/>
        <w:rPr>
          <w:color w:val="auto"/>
          <w:u w:val="none"/>
        </w:rPr>
      </w:pPr>
    </w:p>
    <w:p w:rsidR="002077F3" w:rsidRDefault="002077F3">
      <w:pPr>
        <w:ind w:left="-5"/>
        <w:rPr>
          <w:color w:val="auto"/>
          <w:u w:val="none"/>
        </w:rPr>
      </w:pPr>
      <w:r w:rsidRPr="002077F3">
        <w:rPr>
          <w:noProof/>
          <w:color w:val="auto"/>
          <w:u w:val="none"/>
        </w:rPr>
        <w:drawing>
          <wp:inline distT="0" distB="0" distL="0" distR="0">
            <wp:extent cx="5528945" cy="1244600"/>
            <wp:effectExtent l="0" t="0" r="0" b="0"/>
            <wp:docPr id="4" name="Picture 4" descr="C:\Users\daveyle\Documents\edu.rosehulman.sws\web\src\n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eyle\Documents\edu.rosehulman.sws\web\src\np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8945" cy="1244600"/>
                    </a:xfrm>
                    <a:prstGeom prst="rect">
                      <a:avLst/>
                    </a:prstGeom>
                    <a:noFill/>
                    <a:ln>
                      <a:noFill/>
                    </a:ln>
                  </pic:spPr>
                </pic:pic>
              </a:graphicData>
            </a:graphic>
          </wp:inline>
        </w:drawing>
      </w:r>
    </w:p>
    <w:p w:rsidR="00A67C3A" w:rsidRDefault="00A67C3A">
      <w:pPr>
        <w:ind w:left="-5"/>
        <w:rPr>
          <w:color w:val="auto"/>
          <w:u w:val="none"/>
        </w:rPr>
      </w:pPr>
    </w:p>
    <w:p w:rsidR="00A67C3A" w:rsidRDefault="00A67C3A">
      <w:pPr>
        <w:ind w:left="-5"/>
        <w:rPr>
          <w:color w:val="auto"/>
          <w:u w:val="none"/>
        </w:rPr>
      </w:pPr>
    </w:p>
    <w:p w:rsidR="00A67C3A" w:rsidRDefault="00A67C3A" w:rsidP="00A67C3A">
      <w:pPr>
        <w:pStyle w:val="Heading1"/>
      </w:pPr>
      <w:r>
        <w:lastRenderedPageBreak/>
        <w:t>Architecture Evaluation and Improvements</w:t>
      </w:r>
    </w:p>
    <w:p w:rsidR="00A67C3A" w:rsidRDefault="00A67C3A" w:rsidP="00A67C3A">
      <w:pPr>
        <w:pStyle w:val="Heading2"/>
      </w:pPr>
      <w:r>
        <w:t>Availability:</w:t>
      </w:r>
    </w:p>
    <w:p w:rsidR="00A67C3A" w:rsidRPr="00A67C3A" w:rsidRDefault="00A67C3A" w:rsidP="00A67C3A">
      <w:pPr>
        <w:pStyle w:val="NoSpacing"/>
      </w:pPr>
      <w:r>
        <w:tab/>
        <w:t>Name: DOSing</w:t>
      </w:r>
    </w:p>
    <w:p w:rsidR="00391CD8" w:rsidRDefault="00A67C3A" w:rsidP="00391CD8">
      <w:pPr>
        <w:pStyle w:val="NoSpacing"/>
      </w:pPr>
      <w:r>
        <w:tab/>
        <w:t xml:space="preserve">A1.1 </w:t>
      </w:r>
    </w:p>
    <w:p w:rsidR="00A67C3A" w:rsidRDefault="006065E7" w:rsidP="00A67C3A">
      <w:pPr>
        <w:pStyle w:val="NoSpacing"/>
      </w:pPr>
      <w:r>
        <w:rPr>
          <w:noProof/>
        </w:rPr>
        <w:drawing>
          <wp:inline distT="0" distB="0" distL="0" distR="0">
            <wp:extent cx="6429375" cy="3228975"/>
            <wp:effectExtent l="0" t="0" r="9525" b="9525"/>
            <wp:docPr id="2" name="Picture 2" descr="C:\Users\bollivga\Desktop\477\m3\DOSing Sce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llivga\Desktop\477\m3\DOSing Scenar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29375" cy="3228975"/>
                    </a:xfrm>
                    <a:prstGeom prst="rect">
                      <a:avLst/>
                    </a:prstGeom>
                    <a:noFill/>
                    <a:ln>
                      <a:noFill/>
                    </a:ln>
                  </pic:spPr>
                </pic:pic>
              </a:graphicData>
            </a:graphic>
          </wp:inline>
        </w:drawing>
      </w:r>
    </w:p>
    <w:p w:rsidR="00A67C3A" w:rsidRDefault="00A67C3A" w:rsidP="00A67C3A">
      <w:pPr>
        <w:pStyle w:val="NoSpacing"/>
        <w:ind w:firstLine="720"/>
      </w:pPr>
      <w:r>
        <w:t xml:space="preserve">A1.2 </w:t>
      </w:r>
      <w:r w:rsidR="00051811">
        <w:t xml:space="preserve">We pointed our DOSing attempts at </w:t>
      </w:r>
      <w:hyperlink w:history="1">
        <w:r w:rsidR="00392713" w:rsidRPr="00330C24">
          <w:rPr>
            <w:rStyle w:val="Hyperlink"/>
          </w:rPr>
          <w:t>http://&lt;ip-address&gt;:8080/plugins.BasicHandler/plugins.BasicServlet/web/src/Untitled.gif</w:t>
        </w:r>
      </w:hyperlink>
      <w:r w:rsidR="00051811">
        <w:t xml:space="preserve">. We used this because the .gif file was </w:t>
      </w:r>
      <w:r w:rsidR="00392713">
        <w:t>easy to test: it should take approximately 1.2 seconds to run through. Our base line number was 1.48 seconds (accounts for reaction time)</w:t>
      </w:r>
    </w:p>
    <w:p w:rsidR="00A67C3A" w:rsidRDefault="00A67C3A" w:rsidP="00051811">
      <w:pPr>
        <w:pStyle w:val="NoSpacing"/>
        <w:ind w:firstLine="720"/>
      </w:pPr>
      <w:r>
        <w:t xml:space="preserve">A1.3 </w:t>
      </w:r>
      <w:r w:rsidR="00392713">
        <w:t xml:space="preserve">When DOSing was </w:t>
      </w:r>
      <w:r w:rsidR="00647B5B">
        <w:t>performed the time to finish the gif jumped to 5.06s.</w:t>
      </w:r>
    </w:p>
    <w:p w:rsidR="00A67C3A" w:rsidRDefault="00A67C3A" w:rsidP="00647B5B">
      <w:pPr>
        <w:pStyle w:val="NoSpacing"/>
        <w:ind w:firstLine="720"/>
      </w:pPr>
      <w:r>
        <w:t>A1.</w:t>
      </w:r>
      <w:r w:rsidR="00647B5B">
        <w:t>4 We set it up to send no data if the client’s IP address has send 50 requests in the past 5 minutes. This was done by creating a ThrottleService class. We also logged the IP address of any throttled users.</w:t>
      </w:r>
    </w:p>
    <w:p w:rsidR="00647B5B" w:rsidRDefault="00A67C3A" w:rsidP="00647B5B">
      <w:pPr>
        <w:pStyle w:val="NoSpacing"/>
        <w:ind w:firstLine="720"/>
      </w:pPr>
      <w:r>
        <w:t xml:space="preserve">A1.5 </w:t>
      </w:r>
      <w:r w:rsidR="00647B5B">
        <w:t>When throttling was applied, and DOSing was performed the gif load time was 1.54s, well within the margin of error. Additionally the DOSer’s IP address was logged so that we can know who is throttled in case of issues.</w:t>
      </w:r>
    </w:p>
    <w:p w:rsidR="00647B5B" w:rsidRDefault="00647B5B" w:rsidP="00647B5B">
      <w:pPr>
        <w:pStyle w:val="NoSpacing"/>
        <w:ind w:firstLine="720"/>
      </w:pPr>
    </w:p>
    <w:p w:rsidR="00647B5B" w:rsidRDefault="00647B5B" w:rsidP="00647B5B">
      <w:pPr>
        <w:pStyle w:val="NoSpacing"/>
        <w:ind w:firstLine="720"/>
      </w:pPr>
      <w:r>
        <w:t>Name: Unexplained Shutdown</w:t>
      </w:r>
    </w:p>
    <w:p w:rsidR="00647B5B" w:rsidRDefault="00647B5B" w:rsidP="00647B5B">
      <w:pPr>
        <w:pStyle w:val="NoSpacing"/>
        <w:ind w:firstLine="720"/>
      </w:pPr>
      <w:r>
        <w:lastRenderedPageBreak/>
        <w:t>A2.1</w:t>
      </w:r>
      <w:r w:rsidR="00BD68A5">
        <w:rPr>
          <w:noProof/>
        </w:rPr>
        <w:drawing>
          <wp:inline distT="0" distB="0" distL="0" distR="0" wp14:anchorId="46443F18" wp14:editId="43355290">
            <wp:extent cx="6429375" cy="3228975"/>
            <wp:effectExtent l="0" t="0" r="9525" b="9525"/>
            <wp:docPr id="3" name="Picture 3" descr="C:\Users\bollivga\Desktop\477\m3\Logging Sce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llivga\Desktop\477\m3\Logging Scenar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29375" cy="3228975"/>
                    </a:xfrm>
                    <a:prstGeom prst="rect">
                      <a:avLst/>
                    </a:prstGeom>
                    <a:noFill/>
                    <a:ln>
                      <a:noFill/>
                    </a:ln>
                  </pic:spPr>
                </pic:pic>
              </a:graphicData>
            </a:graphic>
          </wp:inline>
        </w:drawing>
      </w:r>
    </w:p>
    <w:p w:rsidR="00552287" w:rsidRDefault="00552287" w:rsidP="00647B5B">
      <w:pPr>
        <w:pStyle w:val="NoSpacing"/>
        <w:ind w:firstLine="720"/>
      </w:pPr>
      <w:r>
        <w:t>A2.2 L.E. caused a shutdown in server and then Greg had to fix it without asking her how she broke it.</w:t>
      </w:r>
    </w:p>
    <w:p w:rsidR="00552287" w:rsidRDefault="00552287" w:rsidP="00552287">
      <w:pPr>
        <w:pStyle w:val="NoSpacing"/>
        <w:ind w:firstLine="720"/>
      </w:pPr>
      <w:r>
        <w:t>A2.3 It took 6m 35s for Greg to figure out the cause and restart the server from its broken state.</w:t>
      </w:r>
    </w:p>
    <w:p w:rsidR="00552287" w:rsidRDefault="00552287" w:rsidP="00552287">
      <w:pPr>
        <w:pStyle w:val="NoSpacing"/>
        <w:ind w:firstLine="720"/>
      </w:pPr>
      <w:r>
        <w:t>A2.4 We set the server up to log any error messages and any requests from users.</w:t>
      </w:r>
    </w:p>
    <w:p w:rsidR="00552287" w:rsidRDefault="00552287" w:rsidP="00552287">
      <w:pPr>
        <w:pStyle w:val="NoSpacing"/>
        <w:ind w:firstLine="720"/>
      </w:pPr>
      <w:r>
        <w:t>A2.5 When logging was implemented, Greg could see that L.E. had called the Malicious Plugin (see S1) and he was able to restart the server in 3m 9s.</w:t>
      </w:r>
    </w:p>
    <w:p w:rsidR="00552287" w:rsidRDefault="00552287" w:rsidP="00552287">
      <w:pPr>
        <w:pStyle w:val="NoSpacing"/>
        <w:ind w:firstLine="720"/>
      </w:pPr>
    </w:p>
    <w:p w:rsidR="00552287" w:rsidRDefault="00552287" w:rsidP="00552287">
      <w:pPr>
        <w:pStyle w:val="Heading2"/>
      </w:pPr>
      <w:r>
        <w:t>Security:</w:t>
      </w:r>
    </w:p>
    <w:p w:rsidR="00552287" w:rsidRDefault="00552287" w:rsidP="00552287">
      <w:pPr>
        <w:pStyle w:val="NoSpacing"/>
      </w:pPr>
      <w:r>
        <w:tab/>
        <w:t>Name: MaliciousPlugin</w:t>
      </w:r>
    </w:p>
    <w:p w:rsidR="00552287" w:rsidRDefault="00552287" w:rsidP="00552287">
      <w:pPr>
        <w:pStyle w:val="NoSpacing"/>
      </w:pPr>
      <w:r>
        <w:lastRenderedPageBreak/>
        <w:tab/>
        <w:t>S1.1</w:t>
      </w:r>
      <w:r w:rsidR="00C04BD9">
        <w:rPr>
          <w:noProof/>
        </w:rPr>
        <w:drawing>
          <wp:inline distT="0" distB="0" distL="0" distR="0">
            <wp:extent cx="6191250" cy="3105150"/>
            <wp:effectExtent l="0" t="0" r="0" b="0"/>
            <wp:docPr id="1" name="Picture 1" descr="C:\Users\bollivga\AppData\Local\Microsoft\Windows\Temporary Internet Files\Content.Word\Scenario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llivga\AppData\Local\Microsoft\Windows\Temporary Internet Files\Content.Word\Scenario templa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1250" cy="3105150"/>
                    </a:xfrm>
                    <a:prstGeom prst="rect">
                      <a:avLst/>
                    </a:prstGeom>
                    <a:noFill/>
                    <a:ln>
                      <a:noFill/>
                    </a:ln>
                  </pic:spPr>
                </pic:pic>
              </a:graphicData>
            </a:graphic>
          </wp:inline>
        </w:drawing>
      </w:r>
    </w:p>
    <w:p w:rsidR="00552287" w:rsidRDefault="00552287" w:rsidP="00552287">
      <w:pPr>
        <w:pStyle w:val="NoSpacing"/>
      </w:pPr>
      <w:r>
        <w:tab/>
        <w:t xml:space="preserve">S1.2 We wrote a plugin that would force the computer into sleep, we then used a PUT request to deploy the plugin. </w:t>
      </w:r>
    </w:p>
    <w:p w:rsidR="00552287" w:rsidRDefault="00552287" w:rsidP="00552287">
      <w:pPr>
        <w:pStyle w:val="NoSpacing"/>
      </w:pPr>
      <w:r>
        <w:tab/>
        <w:t>S1.3 Number of malicious plugins</w:t>
      </w:r>
      <w:r w:rsidR="009B3BDA">
        <w:t xml:space="preserve"> that can be added: infinite</w:t>
      </w:r>
    </w:p>
    <w:p w:rsidR="00552287" w:rsidRDefault="00552287" w:rsidP="00552287">
      <w:pPr>
        <w:pStyle w:val="NoSpacing"/>
      </w:pPr>
      <w:r>
        <w:tab/>
        <w:t xml:space="preserve">S1.4 We set the server up to prohibit any requests of any kind that wanted access to the plugins folder and returned a </w:t>
      </w:r>
      <w:r w:rsidR="009B3BDA">
        <w:t>403 Forbidden response.</w:t>
      </w:r>
    </w:p>
    <w:p w:rsidR="009B3BDA" w:rsidRDefault="009B3BDA" w:rsidP="00552287">
      <w:pPr>
        <w:pStyle w:val="NoSpacing"/>
      </w:pPr>
      <w:r>
        <w:tab/>
        <w:t xml:space="preserve">S1.5 After we prohibited access to the plugins folder, the number of malicious plugins that can be added: </w:t>
      </w:r>
    </w:p>
    <w:p w:rsidR="009B3BDA" w:rsidRDefault="009B3BDA" w:rsidP="00552287">
      <w:pPr>
        <w:pStyle w:val="NoSpacing"/>
      </w:pPr>
      <w:r>
        <w:tab/>
      </w:r>
    </w:p>
    <w:p w:rsidR="009B3BDA" w:rsidRDefault="009B3BDA" w:rsidP="00552287">
      <w:pPr>
        <w:pStyle w:val="NoSpacing"/>
      </w:pPr>
      <w:r>
        <w:tab/>
        <w:t>S2: See A1</w:t>
      </w:r>
    </w:p>
    <w:p w:rsidR="009B3BDA" w:rsidRDefault="009B3BDA" w:rsidP="00552287">
      <w:pPr>
        <w:pStyle w:val="NoSpacing"/>
      </w:pPr>
    </w:p>
    <w:p w:rsidR="009B3BDA" w:rsidRPr="009B3BDA" w:rsidRDefault="009B3BDA" w:rsidP="009B3BDA">
      <w:pPr>
        <w:pStyle w:val="Heading2"/>
      </w:pPr>
      <w:r>
        <w:t>Performance:</w:t>
      </w:r>
    </w:p>
    <w:p w:rsidR="00552287" w:rsidRDefault="00552287" w:rsidP="00552287">
      <w:pPr>
        <w:pStyle w:val="NoSpacing"/>
        <w:ind w:firstLine="720"/>
      </w:pPr>
    </w:p>
    <w:p w:rsidR="00552287" w:rsidRDefault="009B3BDA" w:rsidP="00647B5B">
      <w:pPr>
        <w:pStyle w:val="NoSpacing"/>
        <w:ind w:firstLine="720"/>
      </w:pPr>
      <w:r>
        <w:t>Name: ThreadBomb</w:t>
      </w:r>
    </w:p>
    <w:p w:rsidR="009B3BDA" w:rsidRDefault="009B3BDA" w:rsidP="00647B5B">
      <w:pPr>
        <w:pStyle w:val="NoSpacing"/>
        <w:ind w:firstLine="720"/>
      </w:pPr>
      <w:r>
        <w:lastRenderedPageBreak/>
        <w:t>P1.1</w:t>
      </w:r>
      <w:r w:rsidR="0047359E">
        <w:rPr>
          <w:noProof/>
        </w:rPr>
        <w:drawing>
          <wp:inline distT="0" distB="0" distL="0" distR="0">
            <wp:extent cx="6429375" cy="3228975"/>
            <wp:effectExtent l="0" t="0" r="9525" b="9525"/>
            <wp:docPr id="5" name="Picture 5" descr="C:\Users\bollivga\Desktop\477\m3\Threadbomb Sce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llivga\Desktop\477\m3\Threadbomb Scenar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29375" cy="3228975"/>
                    </a:xfrm>
                    <a:prstGeom prst="rect">
                      <a:avLst/>
                    </a:prstGeom>
                    <a:noFill/>
                    <a:ln>
                      <a:noFill/>
                    </a:ln>
                  </pic:spPr>
                </pic:pic>
              </a:graphicData>
            </a:graphic>
          </wp:inline>
        </w:drawing>
      </w:r>
    </w:p>
    <w:p w:rsidR="00160038" w:rsidRDefault="00160038" w:rsidP="00647B5B">
      <w:pPr>
        <w:pStyle w:val="NoSpacing"/>
        <w:ind w:firstLine="720"/>
      </w:pPr>
      <w:r>
        <w:t>P1.2 L.E. ran multiple DOSing clients against Greg</w:t>
      </w:r>
    </w:p>
    <w:p w:rsidR="00160038" w:rsidRDefault="00160038" w:rsidP="00160038">
      <w:pPr>
        <w:pStyle w:val="NoSpacing"/>
        <w:ind w:firstLine="720"/>
      </w:pPr>
      <w:r>
        <w:t>P1.3 When L.E. ran multiple DOSing clients against Greg, his thread count reached 223 and slowed down the server immensely.</w:t>
      </w:r>
    </w:p>
    <w:p w:rsidR="00160038" w:rsidRDefault="00160038" w:rsidP="00160038">
      <w:pPr>
        <w:pStyle w:val="NoSpacing"/>
        <w:ind w:firstLine="720"/>
      </w:pPr>
      <w:r>
        <w:t xml:space="preserve">P1.4 We </w:t>
      </w:r>
      <w:r w:rsidR="00A04186">
        <w:t>discovered that a threadbomb was actually not a problem. Therefore we didn’t implement anything. If it were a problem, we planned to implement a system whereby by closing inactive connections, we would reduce the thread count.</w:t>
      </w:r>
    </w:p>
    <w:p w:rsidR="00A04186" w:rsidRDefault="00A04186" w:rsidP="00160038">
      <w:pPr>
        <w:pStyle w:val="NoSpacing"/>
        <w:ind w:firstLine="720"/>
      </w:pPr>
      <w:r>
        <w:t>P1.5 See P1.4</w:t>
      </w:r>
    </w:p>
    <w:p w:rsidR="00A04186" w:rsidRDefault="00A04186" w:rsidP="00160038">
      <w:pPr>
        <w:pStyle w:val="NoSpacing"/>
        <w:ind w:firstLine="720"/>
      </w:pPr>
    </w:p>
    <w:p w:rsidR="00A04186" w:rsidRDefault="00A04186" w:rsidP="00160038">
      <w:pPr>
        <w:pStyle w:val="NoSpacing"/>
        <w:ind w:firstLine="720"/>
      </w:pPr>
      <w:r>
        <w:t>P2: See A1</w:t>
      </w:r>
    </w:p>
    <w:p w:rsidR="002077F3" w:rsidRDefault="002077F3" w:rsidP="00160038">
      <w:pPr>
        <w:pStyle w:val="NoSpacing"/>
        <w:ind w:firstLine="720"/>
      </w:pPr>
    </w:p>
    <w:p w:rsidR="002077F3" w:rsidRDefault="002077F3" w:rsidP="002077F3">
      <w:pPr>
        <w:pStyle w:val="Heading2"/>
      </w:pPr>
      <w:r>
        <w:t>API Documentation</w:t>
      </w:r>
    </w:p>
    <w:p w:rsidR="00160038" w:rsidRPr="00A67C3A" w:rsidRDefault="00160038" w:rsidP="00647B5B">
      <w:pPr>
        <w:pStyle w:val="NoSpacing"/>
        <w:ind w:firstLine="720"/>
      </w:pPr>
    </w:p>
    <w:p w:rsidR="002077F3" w:rsidRDefault="002077F3" w:rsidP="002077F3">
      <w:pPr>
        <w:pStyle w:val="ListParagraph"/>
        <w:numPr>
          <w:ilvl w:val="0"/>
          <w:numId w:val="1"/>
        </w:numPr>
      </w:pPr>
      <w:r>
        <w:t>Marauders’ Database</w:t>
      </w:r>
    </w:p>
    <w:p w:rsidR="002077F3" w:rsidRDefault="002077F3" w:rsidP="002077F3">
      <w:pPr>
        <w:pStyle w:val="ListParagraph"/>
        <w:numPr>
          <w:ilvl w:val="1"/>
          <w:numId w:val="1"/>
        </w:numPr>
      </w:pPr>
      <w:r>
        <w:t>About the Application</w:t>
      </w:r>
    </w:p>
    <w:p w:rsidR="002077F3" w:rsidRDefault="002077F3" w:rsidP="002077F3">
      <w:pPr>
        <w:pStyle w:val="ListParagraph"/>
        <w:numPr>
          <w:ilvl w:val="2"/>
          <w:numId w:val="1"/>
        </w:numPr>
      </w:pPr>
      <w:r>
        <w:t>Our application is designed to provide possibly useful information to users who know how to access it, and to confuse, bewilder, or otherwise confound all other users.</w:t>
      </w:r>
    </w:p>
    <w:p w:rsidR="002077F3" w:rsidRDefault="002077F3" w:rsidP="002077F3">
      <w:pPr>
        <w:pStyle w:val="ListParagraph"/>
        <w:numPr>
          <w:ilvl w:val="1"/>
          <w:numId w:val="1"/>
        </w:numPr>
      </w:pPr>
      <w:r>
        <w:t>API Design:</w:t>
      </w:r>
    </w:p>
    <w:p w:rsidR="002077F3" w:rsidRDefault="002077F3" w:rsidP="002077F3">
      <w:pPr>
        <w:pStyle w:val="ListParagraph"/>
        <w:numPr>
          <w:ilvl w:val="2"/>
          <w:numId w:val="1"/>
        </w:numPr>
        <w:rPr>
          <w:b/>
        </w:rPr>
      </w:pPr>
      <w:r w:rsidRPr="00A57050">
        <w:rPr>
          <w:b/>
        </w:rPr>
        <w:t>F1:</w:t>
      </w:r>
      <w:r>
        <w:rPr>
          <w:b/>
        </w:rPr>
        <w:t xml:space="preserve"> Retrieve a current Hogwarts Student’s Location</w:t>
      </w:r>
    </w:p>
    <w:p w:rsidR="002077F3" w:rsidRDefault="002077F3" w:rsidP="002077F3">
      <w:pPr>
        <w:pStyle w:val="ListParagraph"/>
        <w:numPr>
          <w:ilvl w:val="2"/>
          <w:numId w:val="1"/>
        </w:numPr>
        <w:rPr>
          <w:b/>
        </w:rPr>
      </w:pPr>
      <w:r>
        <w:rPr>
          <w:b/>
        </w:rPr>
        <w:t xml:space="preserve">Method: </w:t>
      </w:r>
      <w:r>
        <w:rPr>
          <w:b/>
        </w:rPr>
        <w:tab/>
      </w:r>
      <w:r w:rsidRPr="00A57050">
        <w:t>GET</w:t>
      </w:r>
    </w:p>
    <w:p w:rsidR="002077F3" w:rsidRPr="00A57050" w:rsidRDefault="002077F3" w:rsidP="002077F3">
      <w:pPr>
        <w:pStyle w:val="ListParagraph"/>
        <w:numPr>
          <w:ilvl w:val="2"/>
          <w:numId w:val="1"/>
        </w:numPr>
        <w:rPr>
          <w:b/>
        </w:rPr>
      </w:pPr>
      <w:r>
        <w:rPr>
          <w:b/>
        </w:rPr>
        <w:t xml:space="preserve">URI: </w:t>
      </w:r>
      <w:r>
        <w:rPr>
          <w:b/>
        </w:rPr>
        <w:tab/>
      </w:r>
      <w:r>
        <w:rPr>
          <w:b/>
        </w:rPr>
        <w:tab/>
      </w:r>
      <w:r>
        <w:t>/Marauders/v1/student?passphrase=&lt;passphrase&gt;&amp;name=”George Weasley”</w:t>
      </w:r>
    </w:p>
    <w:p w:rsidR="002077F3" w:rsidRPr="00A57050" w:rsidRDefault="002077F3" w:rsidP="002077F3">
      <w:pPr>
        <w:pStyle w:val="ListParagraph"/>
        <w:numPr>
          <w:ilvl w:val="2"/>
          <w:numId w:val="1"/>
        </w:numPr>
        <w:rPr>
          <w:b/>
        </w:rPr>
      </w:pPr>
      <w:r>
        <w:rPr>
          <w:b/>
        </w:rPr>
        <w:t>Request Body:</w:t>
      </w:r>
      <w:r>
        <w:rPr>
          <w:b/>
        </w:rPr>
        <w:br/>
      </w:r>
      <w:r>
        <w:rPr>
          <w:b/>
        </w:rPr>
        <w:tab/>
      </w:r>
      <w:r>
        <w:rPr>
          <w:b/>
        </w:rPr>
        <w:tab/>
      </w:r>
      <w:r>
        <w:t>&lt;none&gt;</w:t>
      </w:r>
    </w:p>
    <w:p w:rsidR="002077F3" w:rsidRPr="00A57050" w:rsidRDefault="002077F3" w:rsidP="002077F3">
      <w:pPr>
        <w:pStyle w:val="ListParagraph"/>
        <w:numPr>
          <w:ilvl w:val="2"/>
          <w:numId w:val="1"/>
        </w:numPr>
        <w:rPr>
          <w:b/>
        </w:rPr>
      </w:pPr>
      <w:r>
        <w:rPr>
          <w:b/>
        </w:rPr>
        <w:t>Response Body:</w:t>
      </w:r>
      <w:r>
        <w:br/>
      </w:r>
      <w:r>
        <w:rPr>
          <w:b/>
        </w:rPr>
        <w:tab/>
      </w:r>
      <w:r>
        <w:rPr>
          <w:b/>
        </w:rPr>
        <w:tab/>
      </w:r>
      <w:r>
        <w:t>{</w:t>
      </w:r>
      <w:r>
        <w:br/>
      </w:r>
      <w:r>
        <w:rPr>
          <w:b/>
        </w:rPr>
        <w:lastRenderedPageBreak/>
        <w:tab/>
      </w:r>
      <w:r>
        <w:t xml:space="preserve"> </w:t>
      </w:r>
      <w:r>
        <w:rPr>
          <w:b/>
        </w:rPr>
        <w:tab/>
      </w:r>
      <w:r>
        <w:t xml:space="preserve"> </w:t>
      </w:r>
      <w:r>
        <w:rPr>
          <w:b/>
        </w:rPr>
        <w:tab/>
      </w:r>
      <w:r>
        <w:t xml:space="preserve"> “payload”: {“name”: “George Weasley”, </w:t>
      </w:r>
      <w:r>
        <w:rPr>
          <w:b/>
        </w:rPr>
        <w:tab/>
      </w:r>
      <w:r>
        <w:rPr>
          <w:b/>
        </w:rPr>
        <w:tab/>
      </w:r>
      <w:r>
        <w:t xml:space="preserve"> </w:t>
      </w:r>
      <w:r>
        <w:rPr>
          <w:b/>
        </w:rPr>
        <w:tab/>
      </w:r>
      <w:r>
        <w:t xml:space="preserve"> </w:t>
      </w:r>
      <w:r>
        <w:rPr>
          <w:b/>
        </w:rPr>
        <w:tab/>
      </w:r>
      <w:r>
        <w:t xml:space="preserve"> “house”: “Gryffindor”, “location”:”The Kitchens”}</w:t>
      </w:r>
    </w:p>
    <w:p w:rsidR="002077F3" w:rsidRPr="00A57050" w:rsidRDefault="002077F3" w:rsidP="002077F3">
      <w:pPr>
        <w:pStyle w:val="ListParagraph"/>
        <w:numPr>
          <w:ilvl w:val="2"/>
          <w:numId w:val="1"/>
        </w:numPr>
        <w:rPr>
          <w:b/>
        </w:rPr>
      </w:pPr>
      <w:r>
        <w:rPr>
          <w:b/>
        </w:rPr>
        <w:tab/>
      </w:r>
      <w:r>
        <w:rPr>
          <w:b/>
        </w:rPr>
        <w:tab/>
      </w:r>
      <w:r>
        <w:t>}</w:t>
      </w:r>
    </w:p>
    <w:p w:rsidR="002077F3" w:rsidRPr="00A57050" w:rsidRDefault="002077F3" w:rsidP="002077F3">
      <w:pPr>
        <w:pStyle w:val="ListParagraph"/>
        <w:numPr>
          <w:ilvl w:val="2"/>
          <w:numId w:val="1"/>
        </w:numPr>
        <w:rPr>
          <w:b/>
        </w:rPr>
      </w:pPr>
      <w:r>
        <w:rPr>
          <w:b/>
        </w:rPr>
        <w:t>Development Status:</w:t>
      </w:r>
      <w:r>
        <w:t xml:space="preserve"> DONE</w:t>
      </w:r>
    </w:p>
    <w:p w:rsidR="002077F3" w:rsidRDefault="002077F3" w:rsidP="002077F3">
      <w:pPr>
        <w:pStyle w:val="ListParagraph"/>
        <w:numPr>
          <w:ilvl w:val="2"/>
          <w:numId w:val="1"/>
        </w:numPr>
        <w:rPr>
          <w:b/>
        </w:rPr>
      </w:pPr>
      <w:r>
        <w:rPr>
          <w:b/>
        </w:rPr>
        <w:t xml:space="preserve"> </w:t>
      </w:r>
    </w:p>
    <w:p w:rsidR="002077F3" w:rsidRDefault="002077F3" w:rsidP="002077F3">
      <w:pPr>
        <w:pStyle w:val="ListParagraph"/>
        <w:numPr>
          <w:ilvl w:val="2"/>
          <w:numId w:val="1"/>
        </w:numPr>
        <w:rPr>
          <w:b/>
        </w:rPr>
      </w:pPr>
      <w:r>
        <w:rPr>
          <w:b/>
        </w:rPr>
        <w:t>F2</w:t>
      </w:r>
      <w:r w:rsidRPr="00A57050">
        <w:rPr>
          <w:b/>
        </w:rPr>
        <w:t>:</w:t>
      </w:r>
      <w:r>
        <w:rPr>
          <w:b/>
        </w:rPr>
        <w:t xml:space="preserve"> Retrieve a current Hogwarts Student’s Location Without Passphrase</w:t>
      </w:r>
    </w:p>
    <w:p w:rsidR="002077F3" w:rsidRDefault="002077F3" w:rsidP="002077F3">
      <w:pPr>
        <w:pStyle w:val="ListParagraph"/>
        <w:numPr>
          <w:ilvl w:val="2"/>
          <w:numId w:val="1"/>
        </w:numPr>
        <w:rPr>
          <w:b/>
        </w:rPr>
      </w:pPr>
      <w:r>
        <w:rPr>
          <w:b/>
        </w:rPr>
        <w:t xml:space="preserve">Method: </w:t>
      </w:r>
      <w:r>
        <w:rPr>
          <w:b/>
        </w:rPr>
        <w:tab/>
      </w:r>
      <w:r w:rsidRPr="00A57050">
        <w:t>GET</w:t>
      </w:r>
    </w:p>
    <w:p w:rsidR="002077F3" w:rsidRPr="00A57050" w:rsidRDefault="002077F3" w:rsidP="002077F3">
      <w:pPr>
        <w:pStyle w:val="ListParagraph"/>
        <w:numPr>
          <w:ilvl w:val="2"/>
          <w:numId w:val="1"/>
        </w:numPr>
        <w:rPr>
          <w:b/>
        </w:rPr>
      </w:pPr>
      <w:r>
        <w:rPr>
          <w:b/>
        </w:rPr>
        <w:t xml:space="preserve">URI: </w:t>
      </w:r>
      <w:r>
        <w:rPr>
          <w:b/>
        </w:rPr>
        <w:tab/>
      </w:r>
      <w:r>
        <w:rPr>
          <w:b/>
        </w:rPr>
        <w:tab/>
      </w:r>
      <w:r>
        <w:t>/Marauders/v1/student?passphrase=&lt;no/wrong passphrase&gt;&amp;name=”George Weasley”</w:t>
      </w:r>
    </w:p>
    <w:p w:rsidR="002077F3" w:rsidRPr="00A57050" w:rsidRDefault="002077F3" w:rsidP="002077F3">
      <w:pPr>
        <w:pStyle w:val="ListParagraph"/>
        <w:numPr>
          <w:ilvl w:val="2"/>
          <w:numId w:val="1"/>
        </w:numPr>
        <w:rPr>
          <w:b/>
        </w:rPr>
      </w:pPr>
      <w:r>
        <w:rPr>
          <w:b/>
        </w:rPr>
        <w:t>Request Body:</w:t>
      </w:r>
      <w:r>
        <w:rPr>
          <w:b/>
        </w:rPr>
        <w:br/>
      </w:r>
      <w:r>
        <w:rPr>
          <w:b/>
        </w:rPr>
        <w:tab/>
      </w:r>
      <w:r>
        <w:rPr>
          <w:b/>
        </w:rPr>
        <w:tab/>
      </w:r>
      <w:r>
        <w:t>&lt;none&gt;</w:t>
      </w:r>
    </w:p>
    <w:p w:rsidR="002077F3" w:rsidRDefault="002077F3" w:rsidP="002077F3">
      <w:pPr>
        <w:pStyle w:val="ListParagraph"/>
        <w:numPr>
          <w:ilvl w:val="2"/>
          <w:numId w:val="1"/>
        </w:numPr>
      </w:pPr>
      <w:r>
        <w:rPr>
          <w:b/>
        </w:rPr>
        <w:t>Response Body:</w:t>
      </w:r>
      <w:r>
        <w:br/>
      </w:r>
      <w:r>
        <w:rPr>
          <w:b/>
        </w:rPr>
        <w:tab/>
      </w:r>
      <w:r>
        <w:rPr>
          <w:b/>
        </w:rPr>
        <w:tab/>
      </w:r>
      <w:r>
        <w:t>{</w:t>
      </w:r>
      <w:r>
        <w:br/>
      </w:r>
      <w:r>
        <w:rPr>
          <w:b/>
        </w:rPr>
        <w:tab/>
      </w:r>
      <w:r>
        <w:rPr>
          <w:b/>
        </w:rPr>
        <w:tab/>
      </w:r>
      <w:r>
        <w:rPr>
          <w:b/>
        </w:rPr>
        <w:tab/>
      </w:r>
      <w:r>
        <w:t>“code”: 394,</w:t>
      </w:r>
      <w:r>
        <w:br/>
      </w:r>
      <w:r>
        <w:rPr>
          <w:b/>
        </w:rPr>
        <w:tab/>
      </w:r>
      <w:r>
        <w:t xml:space="preserve"> </w:t>
      </w:r>
      <w:r>
        <w:rPr>
          <w:b/>
        </w:rPr>
        <w:tab/>
      </w:r>
      <w:r>
        <w:t xml:space="preserve"> </w:t>
      </w:r>
      <w:r>
        <w:rPr>
          <w:b/>
        </w:rPr>
        <w:tab/>
      </w:r>
      <w:r>
        <w:t xml:space="preserve"> “message”: “Mr Raven presents his compliments to Donald Trump and begs him to keep his abnormally large weasel toupee out of other people's business.</w:t>
      </w:r>
    </w:p>
    <w:p w:rsidR="002077F3" w:rsidRPr="00A57050" w:rsidRDefault="002077F3" w:rsidP="002077F3">
      <w:pPr>
        <w:pStyle w:val="ListParagraph"/>
        <w:numPr>
          <w:ilvl w:val="2"/>
          <w:numId w:val="1"/>
        </w:numPr>
        <w:rPr>
          <w:b/>
        </w:rPr>
      </w:pPr>
      <w:r>
        <w:t>Ms Batty agrees with Mr Raven and would like to add that Donald Trump is an ugly git.”</w:t>
      </w:r>
    </w:p>
    <w:p w:rsidR="002077F3" w:rsidRPr="00A57050" w:rsidRDefault="002077F3" w:rsidP="002077F3">
      <w:pPr>
        <w:pStyle w:val="ListParagraph"/>
        <w:numPr>
          <w:ilvl w:val="2"/>
          <w:numId w:val="1"/>
        </w:numPr>
        <w:rPr>
          <w:b/>
        </w:rPr>
      </w:pPr>
      <w:r>
        <w:rPr>
          <w:b/>
        </w:rPr>
        <w:tab/>
      </w:r>
      <w:r>
        <w:rPr>
          <w:b/>
        </w:rPr>
        <w:tab/>
      </w:r>
      <w:r>
        <w:t>}</w:t>
      </w:r>
    </w:p>
    <w:p w:rsidR="002077F3" w:rsidRPr="005D6C2A" w:rsidRDefault="002077F3" w:rsidP="002077F3">
      <w:pPr>
        <w:pStyle w:val="ListParagraph"/>
        <w:numPr>
          <w:ilvl w:val="2"/>
          <w:numId w:val="1"/>
        </w:numPr>
        <w:rPr>
          <w:b/>
        </w:rPr>
      </w:pPr>
      <w:r>
        <w:rPr>
          <w:b/>
        </w:rPr>
        <w:t xml:space="preserve">Development Status: </w:t>
      </w:r>
      <w:r>
        <w:t>DONE</w:t>
      </w:r>
    </w:p>
    <w:p w:rsidR="002077F3" w:rsidRPr="00A57050" w:rsidRDefault="002077F3" w:rsidP="002077F3">
      <w:pPr>
        <w:pStyle w:val="ListParagraph"/>
        <w:numPr>
          <w:ilvl w:val="2"/>
          <w:numId w:val="1"/>
        </w:numPr>
        <w:rPr>
          <w:b/>
        </w:rPr>
      </w:pPr>
      <w:r>
        <w:rPr>
          <w:b/>
        </w:rPr>
        <w:t xml:space="preserve"> </w:t>
      </w:r>
    </w:p>
    <w:p w:rsidR="002077F3" w:rsidRDefault="002077F3" w:rsidP="002077F3">
      <w:pPr>
        <w:pStyle w:val="ListParagraph"/>
        <w:numPr>
          <w:ilvl w:val="2"/>
          <w:numId w:val="1"/>
        </w:numPr>
        <w:rPr>
          <w:b/>
        </w:rPr>
      </w:pPr>
      <w:r>
        <w:rPr>
          <w:b/>
        </w:rPr>
        <w:t>F3</w:t>
      </w:r>
      <w:r w:rsidRPr="00A57050">
        <w:rPr>
          <w:b/>
        </w:rPr>
        <w:t>:</w:t>
      </w:r>
      <w:r>
        <w:rPr>
          <w:b/>
        </w:rPr>
        <w:t xml:space="preserve"> Retrieve a list of nearby Hogwarts Students</w:t>
      </w:r>
    </w:p>
    <w:p w:rsidR="002077F3" w:rsidRDefault="002077F3" w:rsidP="002077F3">
      <w:pPr>
        <w:pStyle w:val="ListParagraph"/>
        <w:numPr>
          <w:ilvl w:val="2"/>
          <w:numId w:val="1"/>
        </w:numPr>
        <w:rPr>
          <w:b/>
        </w:rPr>
      </w:pPr>
      <w:r>
        <w:rPr>
          <w:b/>
        </w:rPr>
        <w:t xml:space="preserve">Method: </w:t>
      </w:r>
      <w:r>
        <w:rPr>
          <w:b/>
        </w:rPr>
        <w:tab/>
      </w:r>
      <w:r w:rsidRPr="00A57050">
        <w:t>GET</w:t>
      </w:r>
    </w:p>
    <w:p w:rsidR="002077F3" w:rsidRPr="00A57050" w:rsidRDefault="002077F3" w:rsidP="002077F3">
      <w:pPr>
        <w:pStyle w:val="ListParagraph"/>
        <w:numPr>
          <w:ilvl w:val="2"/>
          <w:numId w:val="1"/>
        </w:numPr>
        <w:rPr>
          <w:b/>
        </w:rPr>
      </w:pPr>
      <w:r>
        <w:rPr>
          <w:b/>
        </w:rPr>
        <w:t xml:space="preserve">URI: </w:t>
      </w:r>
      <w:r>
        <w:rPr>
          <w:b/>
        </w:rPr>
        <w:tab/>
      </w:r>
      <w:r>
        <w:rPr>
          <w:b/>
        </w:rPr>
        <w:tab/>
      </w:r>
      <w:r>
        <w:t>/Marauders/v1/student?passphrase=&lt;passphrase&gt;</w:t>
      </w:r>
    </w:p>
    <w:p w:rsidR="002077F3" w:rsidRPr="00A57050" w:rsidRDefault="002077F3" w:rsidP="002077F3">
      <w:pPr>
        <w:pStyle w:val="ListParagraph"/>
        <w:numPr>
          <w:ilvl w:val="2"/>
          <w:numId w:val="1"/>
        </w:numPr>
        <w:rPr>
          <w:b/>
        </w:rPr>
      </w:pPr>
      <w:r>
        <w:rPr>
          <w:b/>
        </w:rPr>
        <w:t>Request Body:</w:t>
      </w:r>
      <w:r>
        <w:rPr>
          <w:b/>
        </w:rPr>
        <w:br/>
      </w:r>
      <w:r>
        <w:rPr>
          <w:b/>
        </w:rPr>
        <w:tab/>
      </w:r>
      <w:r>
        <w:rPr>
          <w:b/>
        </w:rPr>
        <w:tab/>
      </w:r>
      <w:r>
        <w:t>&lt;none&gt;</w:t>
      </w:r>
    </w:p>
    <w:p w:rsidR="002077F3" w:rsidRPr="005D6C2A" w:rsidRDefault="002077F3" w:rsidP="002077F3">
      <w:pPr>
        <w:pStyle w:val="ListParagraph"/>
        <w:numPr>
          <w:ilvl w:val="2"/>
          <w:numId w:val="1"/>
        </w:numPr>
        <w:rPr>
          <w:b/>
        </w:rPr>
      </w:pPr>
      <w:r w:rsidRPr="005D6C2A">
        <w:rPr>
          <w:b/>
        </w:rPr>
        <w:t>Response Body:</w:t>
      </w:r>
      <w:r>
        <w:br/>
      </w:r>
      <w:r w:rsidRPr="005D6C2A">
        <w:rPr>
          <w:b/>
        </w:rPr>
        <w:tab/>
      </w:r>
      <w:r w:rsidRPr="005D6C2A">
        <w:rPr>
          <w:b/>
        </w:rPr>
        <w:tab/>
      </w:r>
      <w:r>
        <w:t>{</w:t>
      </w:r>
      <w:r>
        <w:br/>
      </w:r>
      <w:r>
        <w:rPr>
          <w:b/>
        </w:rPr>
        <w:tab/>
      </w:r>
      <w:r>
        <w:rPr>
          <w:b/>
        </w:rPr>
        <w:tab/>
      </w:r>
      <w:r>
        <w:t xml:space="preserve"> </w:t>
      </w:r>
      <w:r>
        <w:rPr>
          <w:b/>
        </w:rPr>
        <w:tab/>
      </w:r>
      <w:r>
        <w:t xml:space="preserve"> “payload”: [{ “name”: “George Weasley”, </w:t>
      </w:r>
      <w:r>
        <w:rPr>
          <w:b/>
        </w:rPr>
        <w:tab/>
      </w:r>
      <w:r>
        <w:rPr>
          <w:b/>
        </w:rPr>
        <w:tab/>
      </w:r>
      <w:r>
        <w:t xml:space="preserve"> </w:t>
      </w:r>
      <w:r>
        <w:rPr>
          <w:b/>
        </w:rPr>
        <w:tab/>
      </w:r>
      <w:r>
        <w:t xml:space="preserve"> </w:t>
      </w:r>
      <w:r>
        <w:rPr>
          <w:b/>
        </w:rPr>
        <w:tab/>
      </w:r>
      <w:r>
        <w:t xml:space="preserve"> “house”: “Gryffindor”, “location”:”The Kitchens”},</w:t>
      </w:r>
      <w:r>
        <w:br/>
      </w:r>
      <w:r>
        <w:rPr>
          <w:b/>
        </w:rPr>
        <w:tab/>
      </w:r>
      <w:r>
        <w:rPr>
          <w:b/>
        </w:rPr>
        <w:tab/>
      </w:r>
      <w:r>
        <w:rPr>
          <w:b/>
        </w:rPr>
        <w:tab/>
      </w:r>
      <w:r>
        <w:t xml:space="preserve">{ “name”: “Fred Weasley”, </w:t>
      </w:r>
      <w:r>
        <w:rPr>
          <w:b/>
        </w:rPr>
        <w:tab/>
      </w:r>
      <w:r>
        <w:rPr>
          <w:b/>
        </w:rPr>
        <w:tab/>
      </w:r>
      <w:r>
        <w:t xml:space="preserve"> </w:t>
      </w:r>
      <w:r>
        <w:rPr>
          <w:b/>
        </w:rPr>
        <w:tab/>
      </w:r>
      <w:r>
        <w:t xml:space="preserve"> </w:t>
      </w:r>
      <w:r>
        <w:rPr>
          <w:b/>
        </w:rPr>
        <w:tab/>
      </w:r>
      <w:r>
        <w:t xml:space="preserve"> “house”: “Gryffindor Ghosts”, “location”:”The Kitchens”}]</w:t>
      </w:r>
    </w:p>
    <w:p w:rsidR="002077F3" w:rsidRPr="00A57050" w:rsidRDefault="002077F3" w:rsidP="002077F3">
      <w:pPr>
        <w:pStyle w:val="ListParagraph"/>
        <w:numPr>
          <w:ilvl w:val="2"/>
          <w:numId w:val="1"/>
        </w:numPr>
        <w:rPr>
          <w:b/>
        </w:rPr>
      </w:pPr>
      <w:r>
        <w:rPr>
          <w:b/>
        </w:rPr>
        <w:tab/>
      </w:r>
      <w:r>
        <w:rPr>
          <w:b/>
        </w:rPr>
        <w:tab/>
      </w:r>
      <w:r>
        <w:t>}</w:t>
      </w:r>
    </w:p>
    <w:p w:rsidR="002077F3" w:rsidRPr="00A57050" w:rsidRDefault="002077F3" w:rsidP="002077F3">
      <w:pPr>
        <w:pStyle w:val="ListParagraph"/>
        <w:numPr>
          <w:ilvl w:val="2"/>
          <w:numId w:val="1"/>
        </w:numPr>
        <w:rPr>
          <w:b/>
        </w:rPr>
      </w:pPr>
      <w:r>
        <w:rPr>
          <w:b/>
        </w:rPr>
        <w:t xml:space="preserve">Development Status: </w:t>
      </w:r>
      <w:r>
        <w:t>DONE</w:t>
      </w:r>
    </w:p>
    <w:p w:rsidR="002077F3" w:rsidRDefault="002077F3" w:rsidP="002077F3">
      <w:pPr>
        <w:pStyle w:val="ListParagraph"/>
        <w:numPr>
          <w:ilvl w:val="2"/>
          <w:numId w:val="1"/>
        </w:numPr>
        <w:rPr>
          <w:b/>
        </w:rPr>
      </w:pPr>
      <w:r>
        <w:rPr>
          <w:b/>
        </w:rPr>
        <w:t xml:space="preserve"> </w:t>
      </w:r>
    </w:p>
    <w:p w:rsidR="002077F3" w:rsidRDefault="002077F3" w:rsidP="002077F3">
      <w:pPr>
        <w:pStyle w:val="ListParagraph"/>
        <w:numPr>
          <w:ilvl w:val="2"/>
          <w:numId w:val="1"/>
        </w:numPr>
        <w:rPr>
          <w:b/>
        </w:rPr>
      </w:pPr>
      <w:r>
        <w:rPr>
          <w:b/>
        </w:rPr>
        <w:t>F4</w:t>
      </w:r>
      <w:r w:rsidRPr="00A57050">
        <w:rPr>
          <w:b/>
        </w:rPr>
        <w:t>:</w:t>
      </w:r>
      <w:r>
        <w:rPr>
          <w:b/>
        </w:rPr>
        <w:t xml:space="preserve"> Retrieve a list of nearby Hogwarts Students with the wrong passphrase</w:t>
      </w:r>
    </w:p>
    <w:p w:rsidR="002077F3" w:rsidRDefault="002077F3" w:rsidP="002077F3">
      <w:pPr>
        <w:pStyle w:val="ListParagraph"/>
        <w:numPr>
          <w:ilvl w:val="2"/>
          <w:numId w:val="1"/>
        </w:numPr>
        <w:rPr>
          <w:b/>
        </w:rPr>
      </w:pPr>
      <w:r>
        <w:rPr>
          <w:b/>
        </w:rPr>
        <w:t xml:space="preserve">Method: </w:t>
      </w:r>
      <w:r>
        <w:rPr>
          <w:b/>
        </w:rPr>
        <w:tab/>
      </w:r>
      <w:r w:rsidRPr="00A57050">
        <w:t>GET</w:t>
      </w:r>
    </w:p>
    <w:p w:rsidR="002077F3" w:rsidRPr="00A57050" w:rsidRDefault="002077F3" w:rsidP="002077F3">
      <w:pPr>
        <w:pStyle w:val="ListParagraph"/>
        <w:numPr>
          <w:ilvl w:val="2"/>
          <w:numId w:val="1"/>
        </w:numPr>
        <w:rPr>
          <w:b/>
        </w:rPr>
      </w:pPr>
      <w:r>
        <w:rPr>
          <w:b/>
        </w:rPr>
        <w:t xml:space="preserve">URI: </w:t>
      </w:r>
      <w:r>
        <w:rPr>
          <w:b/>
        </w:rPr>
        <w:tab/>
      </w:r>
      <w:r>
        <w:rPr>
          <w:b/>
        </w:rPr>
        <w:tab/>
      </w:r>
      <w:r>
        <w:t>/Marauders/v1/student?passphrase=&lt;no/wrong passphrase&gt;</w:t>
      </w:r>
    </w:p>
    <w:p w:rsidR="002077F3" w:rsidRPr="00A57050" w:rsidRDefault="002077F3" w:rsidP="002077F3">
      <w:pPr>
        <w:pStyle w:val="ListParagraph"/>
        <w:numPr>
          <w:ilvl w:val="2"/>
          <w:numId w:val="1"/>
        </w:numPr>
        <w:rPr>
          <w:b/>
        </w:rPr>
      </w:pPr>
      <w:r>
        <w:rPr>
          <w:b/>
        </w:rPr>
        <w:t>Request Body:</w:t>
      </w:r>
      <w:r>
        <w:rPr>
          <w:b/>
        </w:rPr>
        <w:br/>
      </w:r>
      <w:r>
        <w:rPr>
          <w:b/>
        </w:rPr>
        <w:tab/>
      </w:r>
      <w:r>
        <w:rPr>
          <w:b/>
        </w:rPr>
        <w:tab/>
      </w:r>
      <w:r>
        <w:t>&lt;none&gt;</w:t>
      </w:r>
    </w:p>
    <w:p w:rsidR="002077F3" w:rsidRDefault="002077F3" w:rsidP="002077F3">
      <w:pPr>
        <w:pStyle w:val="ListParagraph"/>
        <w:numPr>
          <w:ilvl w:val="2"/>
          <w:numId w:val="1"/>
        </w:numPr>
      </w:pPr>
      <w:r>
        <w:rPr>
          <w:b/>
        </w:rPr>
        <w:t>Response Body:</w:t>
      </w:r>
      <w:r>
        <w:br/>
      </w:r>
      <w:r>
        <w:rPr>
          <w:b/>
        </w:rPr>
        <w:tab/>
      </w:r>
      <w:r>
        <w:rPr>
          <w:b/>
        </w:rPr>
        <w:tab/>
      </w:r>
      <w:r>
        <w:t>{</w:t>
      </w:r>
      <w:r>
        <w:br/>
      </w:r>
      <w:r>
        <w:rPr>
          <w:b/>
        </w:rPr>
        <w:tab/>
      </w:r>
      <w:r>
        <w:rPr>
          <w:b/>
        </w:rPr>
        <w:tab/>
      </w:r>
      <w:r>
        <w:rPr>
          <w:b/>
        </w:rPr>
        <w:tab/>
      </w:r>
      <w:r>
        <w:t>“code”: 394,</w:t>
      </w:r>
      <w:r>
        <w:br/>
      </w:r>
      <w:r>
        <w:rPr>
          <w:b/>
        </w:rPr>
        <w:lastRenderedPageBreak/>
        <w:tab/>
      </w:r>
      <w:r>
        <w:t xml:space="preserve"> </w:t>
      </w:r>
      <w:r>
        <w:rPr>
          <w:b/>
        </w:rPr>
        <w:tab/>
      </w:r>
      <w:r>
        <w:t xml:space="preserve"> </w:t>
      </w:r>
      <w:r>
        <w:rPr>
          <w:b/>
        </w:rPr>
        <w:tab/>
      </w:r>
      <w:r>
        <w:t xml:space="preserve"> “message”: “Mr Raven would like to register his astonishment that an idiot like that ever became a Presidential Candidate.</w:t>
      </w:r>
    </w:p>
    <w:p w:rsidR="002077F3" w:rsidRPr="00A57050" w:rsidRDefault="002077F3" w:rsidP="002077F3">
      <w:pPr>
        <w:pStyle w:val="ListParagraph"/>
        <w:numPr>
          <w:ilvl w:val="2"/>
          <w:numId w:val="1"/>
        </w:numPr>
        <w:rPr>
          <w:b/>
        </w:rPr>
      </w:pPr>
      <w:r>
        <w:t>Ms Batty bids Donald Trump good day, and advises him to wash his weagle, the slime-ball."</w:t>
      </w:r>
      <w:r>
        <w:rPr>
          <w:b/>
        </w:rPr>
        <w:tab/>
      </w:r>
      <w:r>
        <w:rPr>
          <w:b/>
        </w:rPr>
        <w:tab/>
      </w:r>
      <w:r>
        <w:t>}</w:t>
      </w:r>
    </w:p>
    <w:p w:rsidR="002077F3" w:rsidRPr="00A57050" w:rsidRDefault="002077F3" w:rsidP="002077F3">
      <w:pPr>
        <w:pStyle w:val="ListParagraph"/>
        <w:numPr>
          <w:ilvl w:val="2"/>
          <w:numId w:val="1"/>
        </w:numPr>
        <w:rPr>
          <w:b/>
        </w:rPr>
      </w:pPr>
      <w:r>
        <w:rPr>
          <w:b/>
        </w:rPr>
        <w:t xml:space="preserve">Development Status: </w:t>
      </w:r>
      <w:r>
        <w:t>DONE</w:t>
      </w:r>
    </w:p>
    <w:p w:rsidR="002077F3" w:rsidRDefault="002077F3" w:rsidP="002077F3">
      <w:pPr>
        <w:pStyle w:val="ListParagraph"/>
        <w:numPr>
          <w:ilvl w:val="2"/>
          <w:numId w:val="1"/>
        </w:numPr>
        <w:rPr>
          <w:b/>
        </w:rPr>
      </w:pPr>
      <w:r>
        <w:rPr>
          <w:b/>
        </w:rPr>
        <w:t xml:space="preserve"> </w:t>
      </w:r>
    </w:p>
    <w:p w:rsidR="002077F3" w:rsidRDefault="002077F3" w:rsidP="002077F3">
      <w:pPr>
        <w:pStyle w:val="ListParagraph"/>
        <w:numPr>
          <w:ilvl w:val="2"/>
          <w:numId w:val="1"/>
        </w:numPr>
        <w:rPr>
          <w:b/>
        </w:rPr>
      </w:pPr>
      <w:r>
        <w:rPr>
          <w:b/>
        </w:rPr>
        <w:t>F5</w:t>
      </w:r>
      <w:r w:rsidRPr="00A57050">
        <w:rPr>
          <w:b/>
        </w:rPr>
        <w:t>:</w:t>
      </w:r>
      <w:r>
        <w:rPr>
          <w:b/>
        </w:rPr>
        <w:t xml:space="preserve"> Add a new Hogwarts Student</w:t>
      </w:r>
    </w:p>
    <w:p w:rsidR="002077F3" w:rsidRPr="00764602" w:rsidRDefault="002077F3" w:rsidP="002077F3">
      <w:pPr>
        <w:pStyle w:val="ListParagraph"/>
        <w:numPr>
          <w:ilvl w:val="2"/>
          <w:numId w:val="1"/>
        </w:numPr>
        <w:rPr>
          <w:b/>
        </w:rPr>
      </w:pPr>
      <w:r w:rsidRPr="00764602">
        <w:rPr>
          <w:b/>
        </w:rPr>
        <w:t xml:space="preserve">Method: </w:t>
      </w:r>
      <w:r w:rsidRPr="00764602">
        <w:rPr>
          <w:b/>
        </w:rPr>
        <w:tab/>
      </w:r>
      <w:r>
        <w:t>PUT</w:t>
      </w:r>
      <w:r>
        <w:br/>
      </w:r>
      <w:r w:rsidRPr="00764602">
        <w:rPr>
          <w:b/>
        </w:rPr>
        <w:t xml:space="preserve">URI: </w:t>
      </w:r>
      <w:r w:rsidRPr="00764602">
        <w:rPr>
          <w:b/>
        </w:rPr>
        <w:tab/>
      </w:r>
      <w:r w:rsidRPr="00764602">
        <w:rPr>
          <w:b/>
        </w:rPr>
        <w:tab/>
      </w:r>
      <w:r>
        <w:t>/Marauders/v1/student</w:t>
      </w:r>
    </w:p>
    <w:p w:rsidR="002077F3" w:rsidRPr="00A57050" w:rsidRDefault="002077F3" w:rsidP="002077F3">
      <w:pPr>
        <w:pStyle w:val="ListParagraph"/>
        <w:numPr>
          <w:ilvl w:val="2"/>
          <w:numId w:val="1"/>
        </w:numPr>
        <w:rPr>
          <w:b/>
        </w:rPr>
      </w:pPr>
      <w:r>
        <w:rPr>
          <w:b/>
        </w:rPr>
        <w:t>Request Body:</w:t>
      </w:r>
      <w:r>
        <w:rPr>
          <w:b/>
        </w:rPr>
        <w:br/>
      </w:r>
      <w:r>
        <w:rPr>
          <w:b/>
        </w:rPr>
        <w:tab/>
      </w:r>
      <w:r>
        <w:rPr>
          <w:b/>
        </w:rPr>
        <w:tab/>
      </w:r>
      <w:r>
        <w:t xml:space="preserve">{“passphrase”:”&lt;passphrase&gt;“, “name”: “James Sirius Potter”, </w:t>
      </w:r>
      <w:r>
        <w:rPr>
          <w:b/>
        </w:rPr>
        <w:tab/>
      </w:r>
      <w:r>
        <w:rPr>
          <w:b/>
        </w:rPr>
        <w:tab/>
      </w:r>
      <w:r>
        <w:t xml:space="preserve"> </w:t>
      </w:r>
      <w:r>
        <w:rPr>
          <w:b/>
        </w:rPr>
        <w:tab/>
      </w:r>
      <w:r>
        <w:t xml:space="preserve"> </w:t>
      </w:r>
      <w:r>
        <w:rPr>
          <w:b/>
        </w:rPr>
        <w:tab/>
      </w:r>
      <w:r>
        <w:t xml:space="preserve"> “house”: “Gryffindor”, “location”:”The Great Hall”}</w:t>
      </w:r>
    </w:p>
    <w:p w:rsidR="002077F3" w:rsidRPr="00A57050" w:rsidRDefault="002077F3" w:rsidP="002077F3">
      <w:pPr>
        <w:pStyle w:val="ListParagraph"/>
        <w:numPr>
          <w:ilvl w:val="2"/>
          <w:numId w:val="1"/>
        </w:numPr>
        <w:rPr>
          <w:b/>
        </w:rPr>
      </w:pPr>
      <w:r>
        <w:rPr>
          <w:b/>
        </w:rPr>
        <w:t>Response Body:</w:t>
      </w:r>
      <w:r>
        <w:br/>
      </w:r>
      <w:r>
        <w:rPr>
          <w:b/>
        </w:rPr>
        <w:tab/>
      </w:r>
      <w:r>
        <w:rPr>
          <w:b/>
        </w:rPr>
        <w:tab/>
      </w:r>
      <w:r>
        <w:t>&lt;none&gt;</w:t>
      </w:r>
    </w:p>
    <w:p w:rsidR="002077F3" w:rsidRPr="00A57050" w:rsidRDefault="002077F3" w:rsidP="002077F3">
      <w:pPr>
        <w:pStyle w:val="ListParagraph"/>
        <w:numPr>
          <w:ilvl w:val="2"/>
          <w:numId w:val="1"/>
        </w:numPr>
        <w:rPr>
          <w:b/>
        </w:rPr>
      </w:pPr>
      <w:r>
        <w:rPr>
          <w:b/>
        </w:rPr>
        <w:t xml:space="preserve">Development Status: </w:t>
      </w:r>
      <w:r>
        <w:t>DONE</w:t>
      </w:r>
    </w:p>
    <w:p w:rsidR="002077F3" w:rsidRDefault="002077F3" w:rsidP="002077F3">
      <w:pPr>
        <w:pStyle w:val="ListParagraph"/>
        <w:numPr>
          <w:ilvl w:val="2"/>
          <w:numId w:val="1"/>
        </w:numPr>
        <w:rPr>
          <w:b/>
        </w:rPr>
      </w:pPr>
      <w:r>
        <w:rPr>
          <w:b/>
        </w:rPr>
        <w:t xml:space="preserve"> </w:t>
      </w:r>
    </w:p>
    <w:p w:rsidR="002077F3" w:rsidRDefault="002077F3" w:rsidP="002077F3">
      <w:pPr>
        <w:pStyle w:val="ListParagraph"/>
        <w:numPr>
          <w:ilvl w:val="2"/>
          <w:numId w:val="1"/>
        </w:numPr>
        <w:rPr>
          <w:b/>
        </w:rPr>
      </w:pPr>
      <w:r>
        <w:rPr>
          <w:b/>
        </w:rPr>
        <w:t>F6</w:t>
      </w:r>
      <w:r w:rsidRPr="00A57050">
        <w:rPr>
          <w:b/>
        </w:rPr>
        <w:t>:</w:t>
      </w:r>
      <w:r>
        <w:rPr>
          <w:b/>
        </w:rPr>
        <w:t xml:space="preserve"> Update a Hogwarts Student Location</w:t>
      </w:r>
    </w:p>
    <w:p w:rsidR="002077F3" w:rsidRPr="00764602" w:rsidRDefault="002077F3" w:rsidP="002077F3">
      <w:pPr>
        <w:pStyle w:val="ListParagraph"/>
        <w:numPr>
          <w:ilvl w:val="2"/>
          <w:numId w:val="1"/>
        </w:numPr>
        <w:rPr>
          <w:b/>
        </w:rPr>
      </w:pPr>
      <w:r w:rsidRPr="00764602">
        <w:rPr>
          <w:b/>
        </w:rPr>
        <w:t xml:space="preserve">Method: </w:t>
      </w:r>
      <w:r w:rsidRPr="00764602">
        <w:rPr>
          <w:b/>
        </w:rPr>
        <w:tab/>
      </w:r>
      <w:r>
        <w:t>POST</w:t>
      </w:r>
      <w:r>
        <w:br/>
      </w:r>
      <w:r w:rsidRPr="00764602">
        <w:rPr>
          <w:b/>
        </w:rPr>
        <w:t xml:space="preserve">URI: </w:t>
      </w:r>
      <w:r w:rsidRPr="00764602">
        <w:rPr>
          <w:b/>
        </w:rPr>
        <w:tab/>
      </w:r>
      <w:r w:rsidRPr="00764602">
        <w:rPr>
          <w:b/>
        </w:rPr>
        <w:tab/>
      </w:r>
      <w:r>
        <w:t>/Marauders/v1/student</w:t>
      </w:r>
    </w:p>
    <w:p w:rsidR="002077F3" w:rsidRPr="00A57050" w:rsidRDefault="002077F3" w:rsidP="002077F3">
      <w:pPr>
        <w:pStyle w:val="ListParagraph"/>
        <w:numPr>
          <w:ilvl w:val="2"/>
          <w:numId w:val="1"/>
        </w:numPr>
        <w:rPr>
          <w:b/>
        </w:rPr>
      </w:pPr>
      <w:r>
        <w:rPr>
          <w:b/>
        </w:rPr>
        <w:t>Request Body:</w:t>
      </w:r>
      <w:r>
        <w:rPr>
          <w:b/>
        </w:rPr>
        <w:br/>
      </w:r>
      <w:r>
        <w:rPr>
          <w:b/>
        </w:rPr>
        <w:tab/>
      </w:r>
      <w:r>
        <w:rPr>
          <w:b/>
        </w:rPr>
        <w:tab/>
      </w:r>
      <w:r>
        <w:t xml:space="preserve">{“passphrase”:”&lt;passphrase&gt;“, name”: “James Sirius Potter”, </w:t>
      </w:r>
      <w:r>
        <w:tab/>
      </w:r>
      <w:r>
        <w:tab/>
      </w:r>
      <w:r>
        <w:tab/>
        <w:t>“location”:”The Great Hall”}</w:t>
      </w:r>
    </w:p>
    <w:p w:rsidR="002077F3" w:rsidRPr="00A57050" w:rsidRDefault="002077F3" w:rsidP="002077F3">
      <w:pPr>
        <w:pStyle w:val="ListParagraph"/>
        <w:numPr>
          <w:ilvl w:val="2"/>
          <w:numId w:val="1"/>
        </w:numPr>
        <w:rPr>
          <w:b/>
        </w:rPr>
      </w:pPr>
      <w:r>
        <w:rPr>
          <w:b/>
        </w:rPr>
        <w:t>Response Body:</w:t>
      </w:r>
      <w:r>
        <w:br/>
      </w:r>
      <w:r>
        <w:rPr>
          <w:b/>
        </w:rPr>
        <w:tab/>
      </w:r>
      <w:r>
        <w:rPr>
          <w:b/>
        </w:rPr>
        <w:tab/>
      </w:r>
      <w:r>
        <w:t>{</w:t>
      </w:r>
      <w:r>
        <w:br/>
      </w:r>
      <w:r>
        <w:rPr>
          <w:b/>
        </w:rPr>
        <w:tab/>
      </w:r>
      <w:r>
        <w:rPr>
          <w:b/>
        </w:rPr>
        <w:tab/>
      </w:r>
      <w:r>
        <w:rPr>
          <w:b/>
        </w:rPr>
        <w:tab/>
      </w:r>
      <w:r>
        <w:t xml:space="preserve"> “payload”: {“name”: “James Sirius Potter”, </w:t>
      </w:r>
      <w:r>
        <w:rPr>
          <w:b/>
        </w:rPr>
        <w:tab/>
      </w:r>
      <w:r>
        <w:rPr>
          <w:b/>
        </w:rPr>
        <w:tab/>
      </w:r>
      <w:r>
        <w:t xml:space="preserve"> </w:t>
      </w:r>
      <w:r>
        <w:rPr>
          <w:b/>
        </w:rPr>
        <w:tab/>
      </w:r>
      <w:r>
        <w:t xml:space="preserve"> </w:t>
      </w:r>
      <w:r>
        <w:rPr>
          <w:b/>
        </w:rPr>
        <w:tab/>
      </w:r>
      <w:r>
        <w:t xml:space="preserve"> “house”: “Gryffindor”, “location”:”The Great Hall”}</w:t>
      </w:r>
      <w:r>
        <w:rPr>
          <w:b/>
        </w:rPr>
        <w:tab/>
      </w:r>
      <w:r>
        <w:rPr>
          <w:b/>
        </w:rPr>
        <w:tab/>
      </w:r>
      <w:r>
        <w:t>}</w:t>
      </w:r>
    </w:p>
    <w:p w:rsidR="002077F3" w:rsidRPr="00A57050" w:rsidRDefault="002077F3" w:rsidP="002077F3">
      <w:pPr>
        <w:pStyle w:val="ListParagraph"/>
        <w:numPr>
          <w:ilvl w:val="2"/>
          <w:numId w:val="1"/>
        </w:numPr>
        <w:rPr>
          <w:b/>
        </w:rPr>
      </w:pPr>
      <w:r>
        <w:rPr>
          <w:b/>
        </w:rPr>
        <w:t xml:space="preserve">Development Status: </w:t>
      </w:r>
      <w:r>
        <w:t>DONE</w:t>
      </w:r>
    </w:p>
    <w:p w:rsidR="002077F3" w:rsidRDefault="002077F3" w:rsidP="002077F3">
      <w:pPr>
        <w:pStyle w:val="ListParagraph"/>
        <w:numPr>
          <w:ilvl w:val="2"/>
          <w:numId w:val="1"/>
        </w:numPr>
        <w:rPr>
          <w:b/>
        </w:rPr>
      </w:pPr>
      <w:r>
        <w:rPr>
          <w:b/>
        </w:rPr>
        <w:t xml:space="preserve"> </w:t>
      </w:r>
    </w:p>
    <w:p w:rsidR="002077F3" w:rsidRDefault="002077F3" w:rsidP="002077F3">
      <w:pPr>
        <w:pStyle w:val="ListParagraph"/>
        <w:numPr>
          <w:ilvl w:val="2"/>
          <w:numId w:val="1"/>
        </w:numPr>
        <w:rPr>
          <w:b/>
        </w:rPr>
      </w:pPr>
      <w:r>
        <w:rPr>
          <w:b/>
        </w:rPr>
        <w:t>F6</w:t>
      </w:r>
      <w:r w:rsidRPr="00A57050">
        <w:rPr>
          <w:b/>
        </w:rPr>
        <w:t>:</w:t>
      </w:r>
      <w:r>
        <w:rPr>
          <w:b/>
        </w:rPr>
        <w:t xml:space="preserve"> Delete a Hogwarts Student</w:t>
      </w:r>
    </w:p>
    <w:p w:rsidR="002077F3" w:rsidRPr="00764602" w:rsidRDefault="002077F3" w:rsidP="002077F3">
      <w:pPr>
        <w:pStyle w:val="ListParagraph"/>
        <w:numPr>
          <w:ilvl w:val="2"/>
          <w:numId w:val="1"/>
        </w:numPr>
        <w:rPr>
          <w:b/>
        </w:rPr>
      </w:pPr>
      <w:r w:rsidRPr="00764602">
        <w:rPr>
          <w:b/>
        </w:rPr>
        <w:t xml:space="preserve">Method: </w:t>
      </w:r>
      <w:r w:rsidRPr="00764602">
        <w:rPr>
          <w:b/>
        </w:rPr>
        <w:tab/>
      </w:r>
      <w:r>
        <w:t>DELETE</w:t>
      </w:r>
      <w:r>
        <w:br/>
      </w:r>
      <w:r w:rsidRPr="00764602">
        <w:rPr>
          <w:b/>
        </w:rPr>
        <w:t xml:space="preserve">URI: </w:t>
      </w:r>
      <w:r w:rsidRPr="00764602">
        <w:rPr>
          <w:b/>
        </w:rPr>
        <w:tab/>
      </w:r>
      <w:r w:rsidRPr="00764602">
        <w:rPr>
          <w:b/>
        </w:rPr>
        <w:tab/>
      </w:r>
      <w:r>
        <w:t>/Marauders/v1/student</w:t>
      </w:r>
    </w:p>
    <w:p w:rsidR="002077F3" w:rsidRPr="00A57050" w:rsidRDefault="002077F3" w:rsidP="002077F3">
      <w:pPr>
        <w:pStyle w:val="ListParagraph"/>
        <w:numPr>
          <w:ilvl w:val="2"/>
          <w:numId w:val="1"/>
        </w:numPr>
        <w:rPr>
          <w:b/>
        </w:rPr>
      </w:pPr>
      <w:r>
        <w:rPr>
          <w:b/>
        </w:rPr>
        <w:t>Request Body:</w:t>
      </w:r>
      <w:r>
        <w:rPr>
          <w:b/>
        </w:rPr>
        <w:br/>
      </w:r>
      <w:r>
        <w:rPr>
          <w:b/>
        </w:rPr>
        <w:tab/>
      </w:r>
      <w:r>
        <w:rPr>
          <w:b/>
        </w:rPr>
        <w:tab/>
      </w:r>
      <w:r>
        <w:t>{“passphrase”:”&lt;passphrase&gt;“, name”: “James Sirius Potter”}</w:t>
      </w:r>
    </w:p>
    <w:p w:rsidR="002077F3" w:rsidRPr="00A57050" w:rsidRDefault="002077F3" w:rsidP="002077F3">
      <w:pPr>
        <w:pStyle w:val="ListParagraph"/>
        <w:numPr>
          <w:ilvl w:val="2"/>
          <w:numId w:val="1"/>
        </w:numPr>
        <w:rPr>
          <w:b/>
        </w:rPr>
      </w:pPr>
      <w:r>
        <w:rPr>
          <w:b/>
        </w:rPr>
        <w:t>Response Body:</w:t>
      </w:r>
      <w:r>
        <w:br/>
      </w:r>
      <w:r>
        <w:rPr>
          <w:b/>
        </w:rPr>
        <w:tab/>
      </w:r>
      <w:r>
        <w:rPr>
          <w:b/>
        </w:rPr>
        <w:tab/>
      </w:r>
      <w:r>
        <w:t>&lt;none&gt;</w:t>
      </w:r>
    </w:p>
    <w:p w:rsidR="002077F3" w:rsidRPr="00A57050" w:rsidRDefault="002077F3" w:rsidP="002077F3">
      <w:pPr>
        <w:pStyle w:val="ListParagraph"/>
        <w:numPr>
          <w:ilvl w:val="2"/>
          <w:numId w:val="1"/>
        </w:numPr>
        <w:rPr>
          <w:b/>
        </w:rPr>
      </w:pPr>
      <w:r>
        <w:rPr>
          <w:b/>
        </w:rPr>
        <w:t xml:space="preserve">Development Status: </w:t>
      </w:r>
      <w:r>
        <w:t>DONE</w:t>
      </w:r>
    </w:p>
    <w:p w:rsidR="002077F3" w:rsidRPr="00A57050" w:rsidRDefault="002077F3" w:rsidP="002077F3">
      <w:pPr>
        <w:pStyle w:val="ListParagraph"/>
        <w:numPr>
          <w:ilvl w:val="2"/>
          <w:numId w:val="1"/>
        </w:numPr>
        <w:rPr>
          <w:b/>
        </w:rPr>
      </w:pPr>
    </w:p>
    <w:p w:rsidR="00A67C3A" w:rsidRDefault="00A67C3A" w:rsidP="00A67C3A">
      <w:pPr>
        <w:pStyle w:val="NoSpacing"/>
      </w:pPr>
    </w:p>
    <w:p w:rsidR="00CC0FE8" w:rsidRDefault="00CC0FE8" w:rsidP="00CC0FE8">
      <w:pPr>
        <w:pStyle w:val="Heading1"/>
      </w:pPr>
      <w:r>
        <w:t>Scaling</w:t>
      </w:r>
    </w:p>
    <w:p w:rsidR="00CC0FE8" w:rsidRDefault="00CC0FE8" w:rsidP="00CC0FE8">
      <w:pPr>
        <w:pStyle w:val="NoSpacing"/>
      </w:pPr>
      <w:r>
        <w:t xml:space="preserve">The cool thing about how we set up our database is that it is already entirely non-local, therefore any number of computers can act as servers and they all will update the same database, thus staying in sync across any number of servers. Therefore, it can easy scale up or down by adding or removing new server nodes. The only problem </w:t>
      </w:r>
      <w:r>
        <w:lastRenderedPageBreak/>
        <w:t xml:space="preserve">would be that if there was supposed to be a single web address for this, as opposed to just using the IP address, you would need some sort of traffic balancer and server assigner. </w:t>
      </w:r>
    </w:p>
    <w:p w:rsidR="0045354A" w:rsidRDefault="0045354A" w:rsidP="00CC0FE8">
      <w:pPr>
        <w:pStyle w:val="NoSpacing"/>
      </w:pPr>
    </w:p>
    <w:p w:rsidR="0045354A" w:rsidRDefault="0045354A" w:rsidP="0045354A">
      <w:pPr>
        <w:pStyle w:val="Heading1"/>
      </w:pPr>
      <w:r>
        <w:t>Improvement Ideas:</w:t>
      </w:r>
    </w:p>
    <w:p w:rsidR="0045354A" w:rsidRDefault="0045354A" w:rsidP="0045354A">
      <w:pPr>
        <w:pStyle w:val="NoSpacing"/>
      </w:pPr>
      <w:r>
        <w:t>Adding insults through UI (can already do this via REST calls to database server.)</w:t>
      </w:r>
    </w:p>
    <w:p w:rsidR="0045354A" w:rsidRDefault="0045354A" w:rsidP="0045354A">
      <w:pPr>
        <w:pStyle w:val="NoSpacing"/>
      </w:pPr>
      <w:r>
        <w:t>Move database off senior project server.</w:t>
      </w:r>
    </w:p>
    <w:p w:rsidR="0045354A" w:rsidRPr="0045354A" w:rsidRDefault="0045354A" w:rsidP="0045354A">
      <w:pPr>
        <w:pStyle w:val="NoSpacing"/>
      </w:pPr>
      <w:bookmarkStart w:id="5" w:name="_GoBack"/>
      <w:bookmarkEnd w:id="5"/>
    </w:p>
    <w:sectPr w:rsidR="0045354A" w:rsidRPr="0045354A" w:rsidSect="00A67C3A">
      <w:headerReference w:type="even" r:id="rId65"/>
      <w:headerReference w:type="default" r:id="rId66"/>
      <w:headerReference w:type="first" r:id="rId67"/>
      <w:pgSz w:w="12240" w:h="15840"/>
      <w:pgMar w:top="1440" w:right="668" w:bottom="1688" w:left="1440" w:header="761"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6790" w:rsidRDefault="00476790">
      <w:pPr>
        <w:spacing w:after="0" w:line="240" w:lineRule="auto"/>
      </w:pPr>
      <w:r>
        <w:separator/>
      </w:r>
    </w:p>
  </w:endnote>
  <w:endnote w:type="continuationSeparator" w:id="0">
    <w:p w:rsidR="00476790" w:rsidRDefault="00476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6790" w:rsidRDefault="00476790">
      <w:pPr>
        <w:spacing w:after="0" w:line="240" w:lineRule="auto"/>
      </w:pPr>
      <w:r>
        <w:separator/>
      </w:r>
    </w:p>
  </w:footnote>
  <w:footnote w:type="continuationSeparator" w:id="0">
    <w:p w:rsidR="00476790" w:rsidRDefault="004767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5033" w:rsidRDefault="00FE46D5">
    <w:pPr>
      <w:tabs>
        <w:tab w:val="center" w:pos="4681"/>
        <w:tab w:val="center" w:pos="8337"/>
      </w:tabs>
      <w:spacing w:after="0" w:line="259" w:lineRule="auto"/>
      <w:ind w:left="0" w:right="0" w:firstLine="0"/>
      <w:jc w:val="left"/>
    </w:pPr>
    <w:r>
      <w:rPr>
        <w:color w:val="000000"/>
        <w:u w:val="none" w:color="000000"/>
      </w:rPr>
      <w:t xml:space="preserve"> </w:t>
    </w:r>
    <w:r>
      <w:rPr>
        <w:color w:val="000000"/>
        <w:u w:val="none" w:color="000000"/>
      </w:rPr>
      <w:tab/>
      <w:t xml:space="preserve"> </w:t>
    </w:r>
    <w:r>
      <w:rPr>
        <w:color w:val="000000"/>
        <w:u w:val="none" w:color="000000"/>
      </w:rPr>
      <w:tab/>
      <w:t xml:space="preserve">Greg Bollivar, LE Davey </w:t>
    </w:r>
  </w:p>
  <w:p w:rsidR="00585033" w:rsidRDefault="00FE46D5">
    <w:pPr>
      <w:tabs>
        <w:tab w:val="center" w:pos="4681"/>
        <w:tab w:val="center" w:pos="8832"/>
      </w:tabs>
      <w:spacing w:after="0" w:line="259" w:lineRule="auto"/>
      <w:ind w:left="0" w:right="0" w:firstLine="0"/>
      <w:jc w:val="left"/>
    </w:pPr>
    <w:r>
      <w:rPr>
        <w:color w:val="000000"/>
        <w:u w:val="none" w:color="000000"/>
      </w:rPr>
      <w:t xml:space="preserve"> </w:t>
    </w:r>
    <w:r>
      <w:rPr>
        <w:color w:val="000000"/>
        <w:u w:val="none" w:color="000000"/>
      </w:rPr>
      <w:tab/>
      <w:t xml:space="preserve"> </w:t>
    </w:r>
    <w:r>
      <w:rPr>
        <w:color w:val="000000"/>
        <w:u w:val="none" w:color="000000"/>
      </w:rPr>
      <w:tab/>
      <w:t xml:space="preserve">Milestone 2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5033" w:rsidRDefault="00FE46D5">
    <w:pPr>
      <w:tabs>
        <w:tab w:val="center" w:pos="4681"/>
        <w:tab w:val="center" w:pos="8337"/>
      </w:tabs>
      <w:spacing w:after="0" w:line="259" w:lineRule="auto"/>
      <w:ind w:left="0" w:right="0" w:firstLine="0"/>
      <w:jc w:val="left"/>
    </w:pPr>
    <w:r>
      <w:rPr>
        <w:color w:val="000000"/>
        <w:u w:val="none" w:color="000000"/>
      </w:rPr>
      <w:t xml:space="preserve"> </w:t>
    </w:r>
    <w:r>
      <w:rPr>
        <w:color w:val="000000"/>
        <w:u w:val="none" w:color="000000"/>
      </w:rPr>
      <w:tab/>
      <w:t xml:space="preserve"> </w:t>
    </w:r>
    <w:r>
      <w:rPr>
        <w:color w:val="000000"/>
        <w:u w:val="none" w:color="000000"/>
      </w:rPr>
      <w:tab/>
      <w:t xml:space="preserve">Greg Bollivar, LE Davey </w:t>
    </w:r>
  </w:p>
  <w:p w:rsidR="00585033" w:rsidRPr="002077F3" w:rsidRDefault="00FE46D5">
    <w:pPr>
      <w:tabs>
        <w:tab w:val="center" w:pos="4681"/>
        <w:tab w:val="center" w:pos="8832"/>
      </w:tabs>
      <w:spacing w:after="0" w:line="259" w:lineRule="auto"/>
      <w:ind w:left="0" w:right="0" w:firstLine="0"/>
      <w:jc w:val="left"/>
      <w:rPr>
        <w:color w:val="000000"/>
        <w:u w:val="none" w:color="000000"/>
      </w:rPr>
    </w:pPr>
    <w:r>
      <w:rPr>
        <w:color w:val="000000"/>
        <w:u w:val="none" w:color="000000"/>
      </w:rPr>
      <w:t xml:space="preserve"> </w:t>
    </w:r>
    <w:r>
      <w:rPr>
        <w:color w:val="000000"/>
        <w:u w:val="none" w:color="000000"/>
      </w:rPr>
      <w:tab/>
      <w:t xml:space="preserve"> </w:t>
    </w:r>
    <w:r>
      <w:rPr>
        <w:color w:val="000000"/>
        <w:u w:val="none" w:color="000000"/>
      </w:rPr>
      <w:tab/>
      <w:t xml:space="preserve">Milestone </w:t>
    </w:r>
    <w:r w:rsidR="002077F3">
      <w:rPr>
        <w:color w:val="000000"/>
        <w:u w:val="none" w:color="000000"/>
      </w:rPr>
      <w:t>4</w:t>
    </w:r>
    <w:r>
      <w:rPr>
        <w:color w:val="000000"/>
        <w:u w:val="none" w:color="00000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5033" w:rsidRDefault="00FE46D5">
    <w:pPr>
      <w:tabs>
        <w:tab w:val="center" w:pos="4681"/>
        <w:tab w:val="center" w:pos="8337"/>
      </w:tabs>
      <w:spacing w:after="0" w:line="259" w:lineRule="auto"/>
      <w:ind w:left="0" w:right="0" w:firstLine="0"/>
      <w:jc w:val="left"/>
    </w:pPr>
    <w:r>
      <w:rPr>
        <w:color w:val="000000"/>
        <w:u w:val="none" w:color="000000"/>
      </w:rPr>
      <w:t xml:space="preserve"> </w:t>
    </w:r>
    <w:r>
      <w:rPr>
        <w:color w:val="000000"/>
        <w:u w:val="none" w:color="000000"/>
      </w:rPr>
      <w:tab/>
      <w:t xml:space="preserve"> </w:t>
    </w:r>
    <w:r>
      <w:rPr>
        <w:color w:val="000000"/>
        <w:u w:val="none" w:color="000000"/>
      </w:rPr>
      <w:tab/>
      <w:t xml:space="preserve">Greg Bollivar, LE Davey </w:t>
    </w:r>
  </w:p>
  <w:p w:rsidR="00585033" w:rsidRDefault="002077F3">
    <w:pPr>
      <w:tabs>
        <w:tab w:val="center" w:pos="4681"/>
        <w:tab w:val="center" w:pos="8832"/>
      </w:tabs>
      <w:spacing w:after="0" w:line="259" w:lineRule="auto"/>
      <w:ind w:left="0" w:right="0" w:firstLine="0"/>
      <w:jc w:val="left"/>
    </w:pPr>
    <w:r>
      <w:rPr>
        <w:color w:val="000000"/>
        <w:u w:val="none" w:color="000000"/>
      </w:rPr>
      <w:t xml:space="preserve"> </w:t>
    </w:r>
    <w:r>
      <w:rPr>
        <w:color w:val="000000"/>
        <w:u w:val="none" w:color="000000"/>
      </w:rPr>
      <w:tab/>
      <w:t xml:space="preserve"> </w:t>
    </w:r>
    <w:r>
      <w:rPr>
        <w:color w:val="000000"/>
        <w:u w:val="none" w:color="000000"/>
      </w:rPr>
      <w:tab/>
      <w:t>Milestone 4</w:t>
    </w:r>
    <w:r w:rsidR="00FE46D5">
      <w:rPr>
        <w:color w:val="000000"/>
        <w:u w:val="none" w:color="00000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951FE2"/>
    <w:multiLevelType w:val="multilevel"/>
    <w:tmpl w:val="B4828528"/>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none"/>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 Davey">
    <w15:presenceInfo w15:providerId="None" w15:userId="Laura Dav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033"/>
    <w:rsid w:val="00051811"/>
    <w:rsid w:val="000D6806"/>
    <w:rsid w:val="00160038"/>
    <w:rsid w:val="002077F3"/>
    <w:rsid w:val="00391CD8"/>
    <w:rsid w:val="00392713"/>
    <w:rsid w:val="003F2ED8"/>
    <w:rsid w:val="0045354A"/>
    <w:rsid w:val="0047359E"/>
    <w:rsid w:val="00476790"/>
    <w:rsid w:val="00552287"/>
    <w:rsid w:val="00585033"/>
    <w:rsid w:val="006065E7"/>
    <w:rsid w:val="00647B5B"/>
    <w:rsid w:val="008A6EAD"/>
    <w:rsid w:val="009B3BDA"/>
    <w:rsid w:val="00A04186"/>
    <w:rsid w:val="00A67C3A"/>
    <w:rsid w:val="00BD68A5"/>
    <w:rsid w:val="00C04BD9"/>
    <w:rsid w:val="00CC0FE8"/>
    <w:rsid w:val="00DF79CF"/>
    <w:rsid w:val="00FE46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DB2906-B5F3-4250-8D6D-89FDE8789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4" w:line="265" w:lineRule="auto"/>
      <w:ind w:left="370" w:right="506" w:hanging="10"/>
      <w:jc w:val="both"/>
    </w:pPr>
    <w:rPr>
      <w:rFonts w:ascii="Calibri" w:eastAsia="Calibri" w:hAnsi="Calibri" w:cs="Calibri"/>
      <w:color w:val="B5082E"/>
      <w:u w:val="single" w:color="B5082E"/>
    </w:rPr>
  </w:style>
  <w:style w:type="paragraph" w:styleId="Heading1">
    <w:name w:val="heading 1"/>
    <w:basedOn w:val="Normal"/>
    <w:next w:val="Normal"/>
    <w:link w:val="Heading1Char"/>
    <w:uiPriority w:val="9"/>
    <w:qFormat/>
    <w:rsid w:val="00A67C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7C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7C3A"/>
    <w:pPr>
      <w:spacing w:after="0" w:line="240" w:lineRule="auto"/>
    </w:pPr>
  </w:style>
  <w:style w:type="character" w:customStyle="1" w:styleId="NoSpacingChar">
    <w:name w:val="No Spacing Char"/>
    <w:basedOn w:val="DefaultParagraphFont"/>
    <w:link w:val="NoSpacing"/>
    <w:uiPriority w:val="1"/>
    <w:rsid w:val="00A67C3A"/>
  </w:style>
  <w:style w:type="paragraph" w:styleId="Footer">
    <w:name w:val="footer"/>
    <w:basedOn w:val="Normal"/>
    <w:link w:val="FooterChar"/>
    <w:uiPriority w:val="99"/>
    <w:unhideWhenUsed/>
    <w:rsid w:val="00A67C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C3A"/>
    <w:rPr>
      <w:rFonts w:ascii="Calibri" w:eastAsia="Calibri" w:hAnsi="Calibri" w:cs="Calibri"/>
      <w:color w:val="B5082E"/>
      <w:u w:val="single" w:color="B5082E"/>
    </w:rPr>
  </w:style>
  <w:style w:type="paragraph" w:styleId="BalloonText">
    <w:name w:val="Balloon Text"/>
    <w:basedOn w:val="Normal"/>
    <w:link w:val="BalloonTextChar"/>
    <w:uiPriority w:val="99"/>
    <w:semiHidden/>
    <w:unhideWhenUsed/>
    <w:rsid w:val="00A67C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C3A"/>
    <w:rPr>
      <w:rFonts w:ascii="Segoe UI" w:eastAsia="Calibri" w:hAnsi="Segoe UI" w:cs="Segoe UI"/>
      <w:color w:val="B5082E"/>
      <w:sz w:val="18"/>
      <w:szCs w:val="18"/>
      <w:u w:val="single" w:color="B5082E"/>
    </w:rPr>
  </w:style>
  <w:style w:type="character" w:customStyle="1" w:styleId="Heading2Char">
    <w:name w:val="Heading 2 Char"/>
    <w:basedOn w:val="DefaultParagraphFont"/>
    <w:link w:val="Heading2"/>
    <w:uiPriority w:val="9"/>
    <w:rsid w:val="00A67C3A"/>
    <w:rPr>
      <w:rFonts w:asciiTheme="majorHAnsi" w:eastAsiaTheme="majorEastAsia" w:hAnsiTheme="majorHAnsi" w:cstheme="majorBidi"/>
      <w:color w:val="2E74B5" w:themeColor="accent1" w:themeShade="BF"/>
      <w:sz w:val="26"/>
      <w:szCs w:val="26"/>
      <w:u w:val="single" w:color="B5082E"/>
    </w:rPr>
  </w:style>
  <w:style w:type="character" w:customStyle="1" w:styleId="Heading1Char">
    <w:name w:val="Heading 1 Char"/>
    <w:basedOn w:val="DefaultParagraphFont"/>
    <w:link w:val="Heading1"/>
    <w:uiPriority w:val="9"/>
    <w:rsid w:val="00A67C3A"/>
    <w:rPr>
      <w:rFonts w:asciiTheme="majorHAnsi" w:eastAsiaTheme="majorEastAsia" w:hAnsiTheme="majorHAnsi" w:cstheme="majorBidi"/>
      <w:color w:val="2E74B5" w:themeColor="accent1" w:themeShade="BF"/>
      <w:sz w:val="32"/>
      <w:szCs w:val="32"/>
      <w:u w:val="single" w:color="B5082E"/>
    </w:rPr>
  </w:style>
  <w:style w:type="character" w:styleId="Hyperlink">
    <w:name w:val="Hyperlink"/>
    <w:basedOn w:val="DefaultParagraphFont"/>
    <w:uiPriority w:val="99"/>
    <w:unhideWhenUsed/>
    <w:rsid w:val="00051811"/>
    <w:rPr>
      <w:color w:val="0563C1" w:themeColor="hyperlink"/>
      <w:u w:val="single"/>
    </w:rPr>
  </w:style>
  <w:style w:type="paragraph" w:styleId="ListParagraph">
    <w:name w:val="List Paragraph"/>
    <w:basedOn w:val="Normal"/>
    <w:uiPriority w:val="34"/>
    <w:qFormat/>
    <w:rsid w:val="002077F3"/>
    <w:pPr>
      <w:spacing w:after="160" w:line="259" w:lineRule="auto"/>
      <w:ind w:left="720" w:right="0" w:firstLine="0"/>
      <w:contextualSpacing/>
      <w:jc w:val="left"/>
    </w:pPr>
    <w:rPr>
      <w:rFonts w:asciiTheme="minorHAnsi" w:eastAsiaTheme="minorEastAsia" w:hAnsiTheme="minorHAnsi" w:cstheme="minorBidi"/>
      <w:color w:val="auto"/>
      <w:u w:val="none"/>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1.jpg"/><Relationship Id="rId39" Type="http://schemas.openxmlformats.org/officeDocument/2006/relationships/image" Target="media/image30.jpeg"/><Relationship Id="rId21" Type="http://schemas.openxmlformats.org/officeDocument/2006/relationships/image" Target="media/image9.jpg"/><Relationship Id="rId34" Type="http://schemas.openxmlformats.org/officeDocument/2006/relationships/image" Target="media/image15.jpg"/><Relationship Id="rId42" Type="http://schemas.openxmlformats.org/officeDocument/2006/relationships/image" Target="media/image19.jpg"/><Relationship Id="rId47" Type="http://schemas.openxmlformats.org/officeDocument/2006/relationships/image" Target="media/image22.jpg"/><Relationship Id="rId50" Type="http://schemas.openxmlformats.org/officeDocument/2006/relationships/image" Target="media/image23.jpg"/><Relationship Id="rId55" Type="http://schemas.openxmlformats.org/officeDocument/2006/relationships/image" Target="media/image46.jpeg"/><Relationship Id="rId63" Type="http://schemas.openxmlformats.org/officeDocument/2006/relationships/image" Target="media/image31.png"/><Relationship Id="rId6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0.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18.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27.jp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16.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29.png"/><Relationship Id="rId10" Type="http://schemas.openxmlformats.org/officeDocument/2006/relationships/image" Target="media/image2.jpg"/><Relationship Id="rId19" Type="http://schemas.openxmlformats.org/officeDocument/2006/relationships/image" Target="media/image7.jpg"/><Relationship Id="rId31" Type="http://schemas.openxmlformats.org/officeDocument/2006/relationships/image" Target="media/image14.jpg"/><Relationship Id="rId44" Type="http://schemas.openxmlformats.org/officeDocument/2006/relationships/image" Target="media/image20.jpg"/><Relationship Id="rId52" Type="http://schemas.openxmlformats.org/officeDocument/2006/relationships/image" Target="media/image24.jpg"/><Relationship Id="rId60" Type="http://schemas.openxmlformats.org/officeDocument/2006/relationships/image" Target="media/image28.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2.jpg"/><Relationship Id="rId30" Type="http://schemas.openxmlformats.org/officeDocument/2006/relationships/image" Target="media/image13.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26.jpg"/><Relationship Id="rId64" Type="http://schemas.openxmlformats.org/officeDocument/2006/relationships/image" Target="media/image32.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17.jpg"/><Relationship Id="rId46" Type="http://schemas.openxmlformats.org/officeDocument/2006/relationships/image" Target="media/image21.jpg"/><Relationship Id="rId59" Type="http://schemas.openxmlformats.org/officeDocument/2006/relationships/image" Target="media/image50.jpeg"/><Relationship Id="rId67" Type="http://schemas.openxmlformats.org/officeDocument/2006/relationships/header" Target="header3.xml"/><Relationship Id="rId20" Type="http://schemas.openxmlformats.org/officeDocument/2006/relationships/image" Target="media/image8.jpg"/><Relationship Id="rId41" Type="http://schemas.openxmlformats.org/officeDocument/2006/relationships/image" Target="media/image32.jpeg"/><Relationship Id="rId54" Type="http://schemas.openxmlformats.org/officeDocument/2006/relationships/image" Target="media/image25.jpg"/><Relationship Id="rId62" Type="http://schemas.openxmlformats.org/officeDocument/2006/relationships/image" Target="media/image30.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6E88AEC32E640E5A30535CFEF803529"/>
        <w:category>
          <w:name w:val="General"/>
          <w:gallery w:val="placeholder"/>
        </w:category>
        <w:types>
          <w:type w:val="bbPlcHdr"/>
        </w:types>
        <w:behaviors>
          <w:behavior w:val="content"/>
        </w:behaviors>
        <w:guid w:val="{62D69B31-B5F0-4ED8-9E3F-245E579F4276}"/>
      </w:docPartPr>
      <w:docPartBody>
        <w:p w:rsidR="00C57026" w:rsidRDefault="00F75574" w:rsidP="00F75574">
          <w:pPr>
            <w:pStyle w:val="56E88AEC32E640E5A30535CFEF803529"/>
          </w:pPr>
          <w:r>
            <w:rPr>
              <w:color w:val="2E74B5" w:themeColor="accent1" w:themeShade="BF"/>
              <w:sz w:val="24"/>
              <w:szCs w:val="24"/>
            </w:rPr>
            <w:t>[Company name]</w:t>
          </w:r>
        </w:p>
      </w:docPartBody>
    </w:docPart>
    <w:docPart>
      <w:docPartPr>
        <w:name w:val="04C75CB2D0EA439BB2C1FB21EC553D65"/>
        <w:category>
          <w:name w:val="General"/>
          <w:gallery w:val="placeholder"/>
        </w:category>
        <w:types>
          <w:type w:val="bbPlcHdr"/>
        </w:types>
        <w:behaviors>
          <w:behavior w:val="content"/>
        </w:behaviors>
        <w:guid w:val="{E37DA711-E23F-4590-9BE8-05A9F2455B55}"/>
      </w:docPartPr>
      <w:docPartBody>
        <w:p w:rsidR="00C57026" w:rsidRDefault="00F75574" w:rsidP="00F75574">
          <w:pPr>
            <w:pStyle w:val="04C75CB2D0EA439BB2C1FB21EC553D65"/>
          </w:pPr>
          <w:r>
            <w:rPr>
              <w:rFonts w:asciiTheme="majorHAnsi" w:eastAsiaTheme="majorEastAsia" w:hAnsiTheme="majorHAnsi" w:cstheme="majorBidi"/>
              <w:color w:val="5B9BD5" w:themeColor="accent1"/>
              <w:sz w:val="88"/>
              <w:szCs w:val="88"/>
            </w:rPr>
            <w:t>[Document title]</w:t>
          </w:r>
        </w:p>
      </w:docPartBody>
    </w:docPart>
    <w:docPart>
      <w:docPartPr>
        <w:name w:val="49BB2BA5B8CF48CD86BD151560D7A3A1"/>
        <w:category>
          <w:name w:val="General"/>
          <w:gallery w:val="placeholder"/>
        </w:category>
        <w:types>
          <w:type w:val="bbPlcHdr"/>
        </w:types>
        <w:behaviors>
          <w:behavior w:val="content"/>
        </w:behaviors>
        <w:guid w:val="{682E5C71-AB1A-48F4-BD4E-6F66F13AA5ED}"/>
      </w:docPartPr>
      <w:docPartBody>
        <w:p w:rsidR="00C57026" w:rsidRDefault="00F75574" w:rsidP="00F75574">
          <w:pPr>
            <w:pStyle w:val="49BB2BA5B8CF48CD86BD151560D7A3A1"/>
          </w:pPr>
          <w:r>
            <w:rPr>
              <w:color w:val="2E74B5" w:themeColor="accent1" w:themeShade="BF"/>
              <w:sz w:val="24"/>
              <w:szCs w:val="24"/>
            </w:rPr>
            <w:t>[Document subtitle]</w:t>
          </w:r>
        </w:p>
      </w:docPartBody>
    </w:docPart>
    <w:docPart>
      <w:docPartPr>
        <w:name w:val="E07C7966651D46F4B3F80BDBB1DF449F"/>
        <w:category>
          <w:name w:val="General"/>
          <w:gallery w:val="placeholder"/>
        </w:category>
        <w:types>
          <w:type w:val="bbPlcHdr"/>
        </w:types>
        <w:behaviors>
          <w:behavior w:val="content"/>
        </w:behaviors>
        <w:guid w:val="{1BF75293-0BE2-4374-96F3-9BBE45A24FD7}"/>
      </w:docPartPr>
      <w:docPartBody>
        <w:p w:rsidR="00C57026" w:rsidRDefault="00F75574" w:rsidP="00F75574">
          <w:pPr>
            <w:pStyle w:val="E07C7966651D46F4B3F80BDBB1DF449F"/>
          </w:pPr>
          <w:r>
            <w:rPr>
              <w:color w:val="5B9BD5" w:themeColor="accent1"/>
              <w:sz w:val="28"/>
              <w:szCs w:val="28"/>
            </w:rPr>
            <w:t>[Author name]</w:t>
          </w:r>
        </w:p>
      </w:docPartBody>
    </w:docPart>
    <w:docPart>
      <w:docPartPr>
        <w:name w:val="A12FCA6A9E36476DA2869BD166D7718A"/>
        <w:category>
          <w:name w:val="General"/>
          <w:gallery w:val="placeholder"/>
        </w:category>
        <w:types>
          <w:type w:val="bbPlcHdr"/>
        </w:types>
        <w:behaviors>
          <w:behavior w:val="content"/>
        </w:behaviors>
        <w:guid w:val="{C8AD7DEB-B366-490D-B1B2-0AF8E8BF8636}"/>
      </w:docPartPr>
      <w:docPartBody>
        <w:p w:rsidR="00C57026" w:rsidRDefault="00F75574" w:rsidP="00F75574">
          <w:pPr>
            <w:pStyle w:val="A12FCA6A9E36476DA2869BD166D7718A"/>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574"/>
    <w:rsid w:val="00030DE5"/>
    <w:rsid w:val="007962AB"/>
    <w:rsid w:val="00C2088A"/>
    <w:rsid w:val="00C57026"/>
    <w:rsid w:val="00CB6ED0"/>
    <w:rsid w:val="00F75574"/>
    <w:rsid w:val="00FE66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E88AEC32E640E5A30535CFEF803529">
    <w:name w:val="56E88AEC32E640E5A30535CFEF803529"/>
    <w:rsid w:val="00F75574"/>
  </w:style>
  <w:style w:type="paragraph" w:customStyle="1" w:styleId="04C75CB2D0EA439BB2C1FB21EC553D65">
    <w:name w:val="04C75CB2D0EA439BB2C1FB21EC553D65"/>
    <w:rsid w:val="00F75574"/>
  </w:style>
  <w:style w:type="paragraph" w:customStyle="1" w:styleId="49BB2BA5B8CF48CD86BD151560D7A3A1">
    <w:name w:val="49BB2BA5B8CF48CD86BD151560D7A3A1"/>
    <w:rsid w:val="00F75574"/>
  </w:style>
  <w:style w:type="paragraph" w:customStyle="1" w:styleId="E07C7966651D46F4B3F80BDBB1DF449F">
    <w:name w:val="E07C7966651D46F4B3F80BDBB1DF449F"/>
    <w:rsid w:val="00F75574"/>
  </w:style>
  <w:style w:type="paragraph" w:customStyle="1" w:styleId="A12FCA6A9E36476DA2869BD166D7718A">
    <w:name w:val="A12FCA6A9E36476DA2869BD166D7718A"/>
    <w:rsid w:val="00F755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56073C-41E8-4BF4-B368-FA5F9544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27</Pages>
  <Words>1065</Words>
  <Characters>6071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Simple Web Server</vt:lpstr>
    </vt:vector>
  </TitlesOfParts>
  <Company>Rose-Hulman Institute of Technology</Company>
  <LinksUpToDate>false</LinksUpToDate>
  <CharactersWithSpaces>7122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Web Server</dc:title>
  <dc:subject>CSSE477</dc:subject>
  <dc:creator>Gregory Bollivar and L.E. Davey</dc:creator>
  <cp:keywords/>
  <cp:lastModifiedBy>Laura Davey</cp:lastModifiedBy>
  <cp:revision>6</cp:revision>
  <dcterms:created xsi:type="dcterms:W3CDTF">2015-11-03T03:31:00Z</dcterms:created>
  <dcterms:modified xsi:type="dcterms:W3CDTF">2015-11-13T05:24:00Z</dcterms:modified>
</cp:coreProperties>
</file>